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70B2" w14:textId="45E810E8" w:rsidR="00BA75EF" w:rsidRPr="005362FC" w:rsidRDefault="00BA75EF">
      <w:pPr>
        <w:spacing w:before="240" w:after="240"/>
        <w:rPr>
          <w:bCs/>
          <w:color w:val="FF0000"/>
        </w:rPr>
      </w:pPr>
      <w:r w:rsidRPr="00BA75EF">
        <w:rPr>
          <w:b/>
          <w:color w:val="FF0000"/>
        </w:rPr>
        <w:t>Lay summ</w:t>
      </w:r>
      <w:commentRangeStart w:id="0"/>
      <w:r w:rsidRPr="00BA75EF">
        <w:rPr>
          <w:b/>
          <w:color w:val="FF0000"/>
        </w:rPr>
        <w:t>a</w:t>
      </w:r>
      <w:commentRangeEnd w:id="0"/>
      <w:r w:rsidR="005362FC">
        <w:rPr>
          <w:rStyle w:val="CommentReference"/>
        </w:rPr>
        <w:commentReference w:id="0"/>
      </w:r>
      <w:r w:rsidRPr="00BA75EF">
        <w:rPr>
          <w:b/>
          <w:color w:val="FF0000"/>
        </w:rPr>
        <w:t xml:space="preserve">ry: </w:t>
      </w:r>
      <w:r w:rsidR="00E72DCA">
        <w:rPr>
          <w:bCs/>
          <w:color w:val="FF0000"/>
        </w:rPr>
        <w:t>C</w:t>
      </w:r>
      <w:r w:rsidR="00A824AB" w:rsidRPr="005362FC">
        <w:rPr>
          <w:bCs/>
          <w:color w:val="FF0000"/>
        </w:rPr>
        <w:t xml:space="preserve">hemicals in waterways </w:t>
      </w:r>
      <w:r w:rsidR="009E3D72" w:rsidRPr="005362FC">
        <w:rPr>
          <w:bCs/>
          <w:color w:val="FF0000"/>
        </w:rPr>
        <w:t xml:space="preserve">can be passed up the food chain and </w:t>
      </w:r>
      <w:r w:rsidR="00A824AB" w:rsidRPr="005362FC">
        <w:rPr>
          <w:bCs/>
          <w:color w:val="FF0000"/>
        </w:rPr>
        <w:t xml:space="preserve">have the potential to </w:t>
      </w:r>
      <w:r w:rsidR="00E72DCA">
        <w:rPr>
          <w:bCs/>
          <w:color w:val="FF0000"/>
        </w:rPr>
        <w:t>a</w:t>
      </w:r>
      <w:r w:rsidR="00A824AB" w:rsidRPr="005362FC">
        <w:rPr>
          <w:bCs/>
          <w:color w:val="FF0000"/>
        </w:rPr>
        <w:t xml:space="preserve">ffect </w:t>
      </w:r>
      <w:r w:rsidR="005362FC">
        <w:rPr>
          <w:bCs/>
          <w:color w:val="FF0000"/>
        </w:rPr>
        <w:t>animal behavior and development</w:t>
      </w:r>
      <w:r w:rsidR="00A824AB" w:rsidRPr="005362FC">
        <w:rPr>
          <w:bCs/>
          <w:color w:val="FF0000"/>
        </w:rPr>
        <w:t xml:space="preserve">. </w:t>
      </w:r>
      <w:r w:rsidR="00E21362" w:rsidRPr="005362FC">
        <w:rPr>
          <w:bCs/>
          <w:color w:val="FF0000"/>
        </w:rPr>
        <w:t xml:space="preserve">We exposed Fathead Minnows to a toxic algal byproduct for the first 21 days of life and measured the long-term effects of exposure. We found that </w:t>
      </w:r>
      <w:r w:rsidR="00A824AB" w:rsidRPr="005362FC">
        <w:rPr>
          <w:bCs/>
          <w:color w:val="FF0000"/>
        </w:rPr>
        <w:t xml:space="preserve">animal behaviors are consistent </w:t>
      </w:r>
      <w:r w:rsidR="009E3D72" w:rsidRPr="005362FC">
        <w:rPr>
          <w:bCs/>
          <w:color w:val="FF0000"/>
        </w:rPr>
        <w:t xml:space="preserve">and </w:t>
      </w:r>
      <w:r w:rsidR="00E72DCA">
        <w:rPr>
          <w:bCs/>
          <w:color w:val="FF0000"/>
        </w:rPr>
        <w:t>related</w:t>
      </w:r>
      <w:r w:rsidR="009E3D72" w:rsidRPr="005362FC">
        <w:rPr>
          <w:bCs/>
          <w:color w:val="FF0000"/>
        </w:rPr>
        <w:t xml:space="preserve"> </w:t>
      </w:r>
      <w:r w:rsidR="00A824AB" w:rsidRPr="005362FC">
        <w:rPr>
          <w:bCs/>
          <w:color w:val="FF0000"/>
        </w:rPr>
        <w:t>throughout development</w:t>
      </w:r>
      <w:r w:rsidR="005362FC" w:rsidRPr="005362FC">
        <w:rPr>
          <w:bCs/>
          <w:color w:val="FF0000"/>
        </w:rPr>
        <w:t xml:space="preserve">, with limited influence of treatment in our behavioral tests, though other </w:t>
      </w:r>
      <w:r w:rsidR="00E72DCA">
        <w:rPr>
          <w:bCs/>
          <w:color w:val="FF0000"/>
        </w:rPr>
        <w:t>impacts to survival</w:t>
      </w:r>
      <w:r w:rsidR="005362FC" w:rsidRPr="005362FC">
        <w:rPr>
          <w:bCs/>
          <w:color w:val="FF0000"/>
        </w:rPr>
        <w:t xml:space="preserve"> are possible</w:t>
      </w:r>
      <w:r w:rsidR="00A824AB" w:rsidRPr="005362FC">
        <w:rPr>
          <w:bCs/>
          <w:color w:val="FF0000"/>
        </w:rPr>
        <w:t xml:space="preserve">. </w:t>
      </w:r>
    </w:p>
    <w:p w14:paraId="5B103E9B" w14:textId="63BC8C33" w:rsidR="00696890" w:rsidRDefault="00000000">
      <w:pPr>
        <w:spacing w:before="240" w:after="240"/>
        <w:rPr>
          <w:b/>
        </w:rPr>
      </w:pPr>
      <w:commentRangeStart w:id="1"/>
      <w:r>
        <w:rPr>
          <w:b/>
        </w:rPr>
        <w:t>E</w:t>
      </w:r>
      <w:commentRangeEnd w:id="1"/>
      <w:r w:rsidR="00BA75EF">
        <w:rPr>
          <w:rStyle w:val="CommentReference"/>
        </w:rPr>
        <w:commentReference w:id="1"/>
      </w:r>
      <w:r>
        <w:rPr>
          <w:b/>
        </w:rPr>
        <w:t>xploring the impact of early-life BMAA exposure on the long-term repeatability of individual behaviors in a common freshwater fis</w:t>
      </w:r>
      <w:commentRangeStart w:id="2"/>
      <w:r>
        <w:rPr>
          <w:b/>
        </w:rPr>
        <w:t>h</w:t>
      </w:r>
      <w:commentRangeEnd w:id="2"/>
      <w:r w:rsidR="008213E8">
        <w:rPr>
          <w:rStyle w:val="CommentReference"/>
        </w:rPr>
        <w:commentReference w:id="2"/>
      </w:r>
    </w:p>
    <w:p w14:paraId="193EB62C" w14:textId="77777777" w:rsidR="00696890" w:rsidRDefault="00000000">
      <w:pPr>
        <w:spacing w:before="240" w:after="240"/>
      </w:pPr>
      <w:r>
        <w:t xml:space="preserve">Gina F. </w:t>
      </w:r>
      <w:proofErr w:type="spellStart"/>
      <w:proofErr w:type="gramStart"/>
      <w:r>
        <w:t>Lamka</w:t>
      </w:r>
      <w:r>
        <w:rPr>
          <w:vertAlign w:val="superscript"/>
        </w:rPr>
        <w:t>a,b</w:t>
      </w:r>
      <w:proofErr w:type="spellEnd"/>
      <w:proofErr w:type="gramEnd"/>
      <w:r>
        <w:t xml:space="preserve">*, Kelsey B. </w:t>
      </w:r>
      <w:proofErr w:type="spellStart"/>
      <w:r>
        <w:t>McCune</w:t>
      </w:r>
      <w:r>
        <w:rPr>
          <w:vertAlign w:val="superscript"/>
        </w:rPr>
        <w:t>b</w:t>
      </w:r>
      <w:proofErr w:type="spellEnd"/>
      <w:r>
        <w:t xml:space="preserve">, Ally R. </w:t>
      </w:r>
      <w:proofErr w:type="spellStart"/>
      <w:r>
        <w:t>Swank</w:t>
      </w:r>
      <w:r>
        <w:rPr>
          <w:vertAlign w:val="superscript"/>
        </w:rPr>
        <w:t>a,c</w:t>
      </w:r>
      <w:proofErr w:type="spellEnd"/>
      <w:r>
        <w:t>, and Jessica L. Ward</w:t>
      </w:r>
      <w:r>
        <w:rPr>
          <w:vertAlign w:val="superscript"/>
        </w:rPr>
        <w:t>a</w:t>
      </w:r>
    </w:p>
    <w:p w14:paraId="15DF851D"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 </w:t>
      </w:r>
      <w:proofErr w:type="spellStart"/>
      <w:r>
        <w:rPr>
          <w:vertAlign w:val="superscript"/>
        </w:rPr>
        <w:t>b</w:t>
      </w:r>
      <w:r>
        <w:t>Present</w:t>
      </w:r>
      <w:proofErr w:type="spellEnd"/>
      <w:r>
        <w:t xml:space="preserve"> address: College of Forestry, Wildlife, and Environment, Auburn University, 602 Duncan Drive, Auburn, AL 36849, USA; gfl0003@auburn.edu</w:t>
      </w:r>
    </w:p>
    <w:p w14:paraId="3B0255D2" w14:textId="77777777" w:rsidR="00696890" w:rsidRDefault="00000000">
      <w:pPr>
        <w:spacing w:before="240" w:after="240"/>
      </w:pPr>
      <w:proofErr w:type="spellStart"/>
      <w:r>
        <w:rPr>
          <w:vertAlign w:val="superscript"/>
        </w:rPr>
        <w:t>b</w:t>
      </w:r>
      <w:r>
        <w:t>College</w:t>
      </w:r>
      <w:proofErr w:type="spellEnd"/>
      <w:r>
        <w:t xml:space="preserve"> of Forestry, Wildlife, and Environment, Auburn University, 602 Duncan Drive, Auburn, AL 36849</w:t>
      </w:r>
    </w:p>
    <w:p w14:paraId="63A31A2D"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 </w:t>
      </w:r>
      <w:proofErr w:type="spellStart"/>
      <w:r>
        <w:rPr>
          <w:vertAlign w:val="superscript"/>
        </w:rPr>
        <w:t>c</w:t>
      </w:r>
      <w:r>
        <w:t>Present</w:t>
      </w:r>
      <w:proofErr w:type="spellEnd"/>
      <w:r>
        <w:t xml:space="preserve"> address: Department of Biology, Boston University, 5 Cummington Mall, Boston, MA 02215, USA</w:t>
      </w:r>
    </w:p>
    <w:p w14:paraId="033015BB" w14:textId="77777777" w:rsidR="00696890" w:rsidRDefault="00000000">
      <w:pPr>
        <w:spacing w:before="240" w:after="240"/>
      </w:pPr>
      <w:proofErr w:type="spellStart"/>
      <w:r>
        <w:rPr>
          <w:vertAlign w:val="superscript"/>
        </w:rPr>
        <w:t>a</w:t>
      </w:r>
      <w:r>
        <w:t>Department</w:t>
      </w:r>
      <w:proofErr w:type="spellEnd"/>
      <w:r>
        <w:t xml:space="preserve"> of Biology, Ball State University, 1600 Ashland Ave, Muncie, IN 47306, USA</w:t>
      </w:r>
    </w:p>
    <w:p w14:paraId="66BE5131" w14:textId="77777777" w:rsidR="00696890" w:rsidRDefault="00000000">
      <w:pPr>
        <w:spacing w:before="240" w:after="240"/>
      </w:pPr>
      <w:r>
        <w:t>*</w:t>
      </w:r>
      <w:proofErr w:type="gramStart"/>
      <w:r>
        <w:t>corresponding</w:t>
      </w:r>
      <w:proofErr w:type="gramEnd"/>
      <w:r>
        <w:t xml:space="preserve"> author</w:t>
      </w:r>
    </w:p>
    <w:p w14:paraId="2044B0C4" w14:textId="2CE2CAC9" w:rsidR="008213E8" w:rsidRPr="008213E8" w:rsidRDefault="008213E8">
      <w:pPr>
        <w:spacing w:before="240" w:after="240"/>
        <w:rPr>
          <w:bCs/>
          <w:color w:val="FF0000"/>
        </w:rPr>
      </w:pPr>
      <w:r w:rsidRPr="008213E8">
        <w:rPr>
          <w:b/>
          <w:color w:val="FF0000"/>
        </w:rPr>
        <w:t xml:space="preserve">Abbreviated title: </w:t>
      </w:r>
      <w:r w:rsidRPr="008213E8">
        <w:rPr>
          <w:bCs/>
          <w:color w:val="FF0000"/>
        </w:rPr>
        <w:t xml:space="preserve">BMAA exposure and </w:t>
      </w:r>
      <w:r w:rsidR="00E72DCA">
        <w:rPr>
          <w:bCs/>
          <w:color w:val="FF0000"/>
        </w:rPr>
        <w:t xml:space="preserve">repeatable </w:t>
      </w:r>
      <w:r w:rsidRPr="008213E8">
        <w:rPr>
          <w:bCs/>
          <w:color w:val="FF0000"/>
        </w:rPr>
        <w:t>behavior</w:t>
      </w:r>
      <w:r w:rsidR="00E72DCA">
        <w:rPr>
          <w:bCs/>
          <w:color w:val="FF0000"/>
        </w:rPr>
        <w:t>s</w:t>
      </w:r>
    </w:p>
    <w:p w14:paraId="0F8B44C5" w14:textId="77777777" w:rsidR="00696890" w:rsidRDefault="00000000">
      <w:pPr>
        <w:spacing w:before="240" w:after="240"/>
        <w:rPr>
          <w:b/>
        </w:rPr>
      </w:pPr>
      <w:r>
        <w:rPr>
          <w:b/>
        </w:rPr>
        <w:t>Funding Sources</w:t>
      </w:r>
    </w:p>
    <w:p w14:paraId="6CD9F701" w14:textId="77777777" w:rsidR="00696890" w:rsidRDefault="00000000">
      <w:pPr>
        <w:spacing w:before="240" w:after="240"/>
      </w:pPr>
      <w:r>
        <w:t xml:space="preserve">This work was supported by an ASPIRE Research Grant to GFL, Ball State Honors Fellowship to ARS, and a Provost’s Start-up Grant from Ball State University and an Indiana Water Resources Research Center Grant to JLW. </w:t>
      </w:r>
    </w:p>
    <w:p w14:paraId="00E5DF79" w14:textId="77777777" w:rsidR="00696890" w:rsidRDefault="00000000">
      <w:pPr>
        <w:spacing w:before="240" w:after="240"/>
        <w:rPr>
          <w:b/>
        </w:rPr>
      </w:pPr>
      <w:proofErr w:type="spellStart"/>
      <w:r>
        <w:rPr>
          <w:b/>
        </w:rPr>
        <w:t>CRediT</w:t>
      </w:r>
      <w:proofErr w:type="spellEnd"/>
      <w:r>
        <w:rPr>
          <w:b/>
        </w:rPr>
        <w:t xml:space="preserve"> authorship contribution statement</w:t>
      </w:r>
    </w:p>
    <w:p w14:paraId="0DBACD0C" w14:textId="77777777" w:rsidR="00696890" w:rsidRDefault="00000000">
      <w:pPr>
        <w:spacing w:before="240" w:after="240"/>
      </w:pPr>
      <w:r>
        <w:t xml:space="preserve">Gina F. </w:t>
      </w:r>
      <w:proofErr w:type="spellStart"/>
      <w:r>
        <w:t>Lamka</w:t>
      </w:r>
      <w:proofErr w:type="spellEnd"/>
      <w:r>
        <w:t xml:space="preserve">: conceptualization (lead); methodology (lead); funding acquisition (supporting); data curation (lead); investigation (equal); analysis (supporting); visualization (equal); writing - original draft (equal); writing - review &amp; editing (equal). </w:t>
      </w:r>
    </w:p>
    <w:p w14:paraId="5258FFA7" w14:textId="77777777" w:rsidR="00696890" w:rsidRDefault="00000000">
      <w:pPr>
        <w:spacing w:before="240" w:after="240"/>
      </w:pPr>
      <w:r>
        <w:lastRenderedPageBreak/>
        <w:t>Kelsey B. McCune: data curation (supporting); analysis (lead); visualization (equal); writing - original draft (equal); writing - review &amp; editing (equal).</w:t>
      </w:r>
    </w:p>
    <w:p w14:paraId="3B549B26" w14:textId="77777777" w:rsidR="00696890" w:rsidRDefault="00000000">
      <w:pPr>
        <w:spacing w:before="240" w:after="240"/>
      </w:pPr>
      <w:r>
        <w:t>Ally R. Swank: conceptualization (supporting); methodology (supporting); funding acquisition (supporting); data curation (supporting); investigation (equal); writing - review and editing (equal).</w:t>
      </w:r>
    </w:p>
    <w:p w14:paraId="37D0CB22" w14:textId="77777777" w:rsidR="00696890" w:rsidRDefault="00000000">
      <w:pPr>
        <w:spacing w:before="240" w:after="240"/>
      </w:pPr>
      <w:r>
        <w:t>Jessica L. Ward: funding acquisition (lead); resources (lead); writing - review &amp; editing (equal).</w:t>
      </w:r>
    </w:p>
    <w:p w14:paraId="3AD240DC" w14:textId="77777777" w:rsidR="00266683" w:rsidRDefault="00266683" w:rsidP="00266683">
      <w:pPr>
        <w:spacing w:line="480" w:lineRule="auto"/>
        <w:contextualSpacing/>
      </w:pPr>
      <w:bookmarkStart w:id="3" w:name="OLE_LINK1"/>
      <w:r>
        <w:rPr>
          <w:b/>
        </w:rPr>
        <w:t>ACKNOWLEDGEMENTS</w:t>
      </w:r>
    </w:p>
    <w:p w14:paraId="1CD00178" w14:textId="415C6423" w:rsidR="00266683" w:rsidRDefault="00266683" w:rsidP="00266683">
      <w:pPr>
        <w:spacing w:line="480" w:lineRule="auto"/>
        <w:contextualSpacing/>
      </w:pPr>
      <w:r>
        <w:t xml:space="preserve">The authors would like to thank the dedicated undergraduates who assisted with daily fish husbandry, especially Hannah Mullinax, Ryan Seymour, Autum Auxier, and Katie </w:t>
      </w:r>
      <w:proofErr w:type="spellStart"/>
      <w:r>
        <w:t>Esarey</w:t>
      </w:r>
      <w:proofErr w:type="spellEnd"/>
      <w:r>
        <w:t>. We would also like to thank CLF Charlie and FC Euchre for their support in the development of this project, Dee Hoffman and Cheryl Wright for their assistance with animal caretaking, and Mary Hagerman (Indiana State Department of Health) for assistance with chemical analysis.</w:t>
      </w:r>
    </w:p>
    <w:p w14:paraId="600DB862" w14:textId="77777777" w:rsidR="00696890" w:rsidRDefault="00000000" w:rsidP="00BA75EF">
      <w:pPr>
        <w:spacing w:line="480" w:lineRule="auto"/>
        <w:contextualSpacing/>
        <w:rPr>
          <w:b/>
        </w:rPr>
      </w:pPr>
      <w:bookmarkStart w:id="4" w:name="OLE_LINK3"/>
      <w:bookmarkStart w:id="5" w:name="OLE_LINK2"/>
      <w:bookmarkEnd w:id="3"/>
      <w:r>
        <w:rPr>
          <w:b/>
        </w:rPr>
        <w:t>ABSTRACT</w:t>
      </w:r>
    </w:p>
    <w:p w14:paraId="09676A10" w14:textId="77777777" w:rsidR="00696890" w:rsidRDefault="00000000" w:rsidP="00BA75EF">
      <w:pPr>
        <w:spacing w:line="480" w:lineRule="auto"/>
        <w:contextualSpacing/>
      </w:pPr>
      <w:r>
        <w:t xml:space="preserve">Behavioral responses to environmental contaminants, such as the cyanotoxin β-methylamino-L-alanine (BMAA), provide avenues for investigation into the subtle mechanisms by which environmental toxins can influence ecosystem dynamics. This study investigates the effects of developmental exposure to BMAA on long-term repeatable individual behaviors in Fathead Minnows, </w:t>
      </w:r>
      <w:proofErr w:type="spellStart"/>
      <w:r>
        <w:rPr>
          <w:i/>
        </w:rPr>
        <w:t>Pimephales</w:t>
      </w:r>
      <w:proofErr w:type="spellEnd"/>
      <w:r>
        <w:rPr>
          <w:i/>
        </w:rPr>
        <w:t xml:space="preserve"> </w:t>
      </w:r>
      <w:proofErr w:type="spellStart"/>
      <w:r>
        <w:rPr>
          <w:i/>
        </w:rPr>
        <w:t>promelas</w:t>
      </w:r>
      <w:proofErr w:type="spellEnd"/>
      <w:r>
        <w:t xml:space="preserve">. After a 21-day exposure period, we tested minnow behavior in an open field assay at multiple benchmarks throughout development to assess whether early-life BMAA exposure alters the repeatability of behaviors indicative of boldness, exploration, and activity over time. Our results showed that all three behaviors were significantly repeatable and correlated to form a behavioral syndrome. While there was no main effect of BMAA exposure, we found that fish in the low BMAA concentration group showed more decline in exploration </w:t>
      </w:r>
      <w:r>
        <w:lastRenderedPageBreak/>
        <w:t>over time. Similarly, there was no difference in activity level relative to control fish for either the low or high BMAA concentration exposure groups, but the high concentration fish were significantly more active than the low concentration fish, indicating a divergent response to BMAA in these groups. This study suggests that environmentally relevant concentrations of BMAA may not produce lasting behavioral disruptions in Fathead Minnows, though subtle molecular or neurophysiological effects remain possible. Our findings underscore the need for further research into the ecological and evolutionary implications of cyanotoxin exposure in aquatic ecosystems, particularly in light of potential indirect bioaccumulation effects on population dynamics and trophic cascades.</w:t>
      </w:r>
    </w:p>
    <w:p w14:paraId="2BE51A5E" w14:textId="77777777" w:rsidR="008213E8" w:rsidRPr="008213E8" w:rsidRDefault="008213E8" w:rsidP="008213E8">
      <w:pPr>
        <w:spacing w:line="480" w:lineRule="auto"/>
        <w:contextualSpacing/>
        <w:rPr>
          <w:b/>
          <w:bCs/>
        </w:rPr>
      </w:pPr>
      <w:r w:rsidRPr="008213E8">
        <w:rPr>
          <w:b/>
          <w:bCs/>
        </w:rPr>
        <w:t xml:space="preserve">Keywords: </w:t>
      </w:r>
      <w:r w:rsidRPr="008213E8">
        <w:t>BMAA, cyanotoxin, repeatability, behavioral syndrome, animal personality, longitudinal study</w:t>
      </w:r>
    </w:p>
    <w:p w14:paraId="14122FF8" w14:textId="77777777" w:rsidR="008213E8" w:rsidRPr="008213E8" w:rsidRDefault="008213E8" w:rsidP="00BA75EF">
      <w:pPr>
        <w:spacing w:line="480" w:lineRule="auto"/>
        <w:contextualSpacing/>
        <w:rPr>
          <w:b/>
          <w:bCs/>
        </w:rPr>
      </w:pPr>
    </w:p>
    <w:p w14:paraId="5F5C8ED9" w14:textId="77777777" w:rsidR="00696890" w:rsidRDefault="00000000" w:rsidP="00BA75EF">
      <w:pPr>
        <w:spacing w:line="480" w:lineRule="auto"/>
        <w:contextualSpacing/>
        <w:rPr>
          <w:sz w:val="16"/>
          <w:szCs w:val="16"/>
        </w:rPr>
      </w:pPr>
      <w:commentRangeStart w:id="6"/>
      <w:r>
        <w:rPr>
          <w:b/>
        </w:rPr>
        <w:t>I</w:t>
      </w:r>
      <w:commentRangeEnd w:id="6"/>
      <w:r w:rsidR="008213E8">
        <w:rPr>
          <w:rStyle w:val="CommentReference"/>
        </w:rPr>
        <w:commentReference w:id="6"/>
      </w:r>
      <w:r>
        <w:rPr>
          <w:b/>
        </w:rPr>
        <w:t>NTRODUCTION</w:t>
      </w:r>
    </w:p>
    <w:p w14:paraId="7CE10D05" w14:textId="7192607D" w:rsidR="00696890" w:rsidRDefault="00000000" w:rsidP="000718F0">
      <w:pPr>
        <w:spacing w:line="480" w:lineRule="auto"/>
        <w:ind w:firstLine="720"/>
        <w:contextualSpacing/>
      </w:pPr>
      <w:r>
        <w:t xml:space="preserve">Anthropogenic changes to the environment are widespread and now affect all ecosystems on the planet </w:t>
      </w:r>
      <w:r w:rsidR="000718F0">
        <w:fldChar w:fldCharType="begin"/>
      </w:r>
      <w:r w:rsidR="000718F0">
        <w:instrText xml:space="preserve"> ADDIN ZOTERO_ITEM CSL_CITATION {"citationID":"EyJu5jKE","properties":{"formattedCitation":"(Bowler et al., 2020)","plainCitation":"(Bowler et al., 2020)","noteIndex":0},"citationItems":[{"id":16131,"uris":["http://zotero.org/users/14217530/items/UUJSYTI3"],"itemData":{"id":16131,"type":"article-journal","abstract":"Climate change and other anthropogenic drivers of biodiversity change are unequally distributed across the world. Overlap in the distributions of different drivers have important implications for biodiversity change attribution and the potential for interactive effects. However, the spatial relationships among different drivers, and whether they differ between the terrestrial and marine realm has yet to be examined.We compiled global gridded datasets on climate change, land-use, resource exploitation, pollution, alien species potential, and human population density. We used multivariate statistics to examine the spatial relationships amongst the drivers and to characterize the typical combinations of drivers experienced by different regions of the world.We found stronger positive correlations among drivers in the terrestrial than in the marine realm, leading to areas with high intensities of multiple drivers on land. Climate change tended to be negatively correlated with other drivers in the terrestrial realm (e.g., in the tundra and boreal forest with high climate change but low human use and pollution), whereas the opposite was true in the marine realm (e.g., in the Indo-Pacific with high climate change and high fishing).We show that different regions of the world can be defined by anthropogenic threat complexes (ATCs), distinguished by different sets of drivers with varying intensities. The ATCs can be used to test hypotheses about patterns of biodiversity change, especially in response to the joint effects of multiple drivers. More generally, our global analysis highlights the broad conservation priorities needed to mitigate the impacts of anthropogenic change, with different priorities emerging on land and in the ocean, and in different parts of the world.","container-title":"People and Nature","DOI":"10.1002/pan3.10071","ISSN":"2575-8314","issue":"2","page":"380-394","title":"Mapping human pressures on biodiversity across the planet uncovers anthropogenic threat complexes","volume":"2","author":[{"family":"Bowler","given":"Diana E."},{"family":"Bjorkman","given":"Anne D."},{"family":"Dornelas","given":"Maria"},{"family":"Myers</w:instrText>
      </w:r>
      <w:r w:rsidR="000718F0">
        <w:rPr>
          <w:rFonts w:ascii="Cambria Math" w:hAnsi="Cambria Math" w:cs="Cambria Math"/>
        </w:rPr>
        <w:instrText>‐</w:instrText>
      </w:r>
      <w:r w:rsidR="000718F0">
        <w:instrText>Smith","given":"Isla H."},{"family":"Navarro","given":"Laetitia M."},{"family":"Niamir","given":"Aidin"},{"family":"Supp","given":"Sarah R."},{"family":"Waldock","given":"Conor"},{"family":"Winter","given":"Marten"},{"family":"Vellend","given":"Mark"},{"family":"Blowes","given":"Shane A."},{"family":"Böhning</w:instrText>
      </w:r>
      <w:r w:rsidR="000718F0">
        <w:rPr>
          <w:rFonts w:ascii="Cambria Math" w:hAnsi="Cambria Math" w:cs="Cambria Math"/>
        </w:rPr>
        <w:instrText>‐</w:instrText>
      </w:r>
      <w:r w:rsidR="000718F0">
        <w:instrText xml:space="preserve">Gaese","given":"Katrin"},{"family":"Bruelheide","given":"Helge"},{"family":"Elahi","given":"Robin"},{"family":"Antão","given":"Laura H."},{"family":"Hines","given":"Jes"},{"family":"Isbell","given":"Forest"},{"family":"Jones","given":"Holly P."},{"family":"Magurran","given":"Anne E."},{"family":"Cabral","given":"Juliano Sarmento"},{"family":"Bates","given":"Amanda E."}],"issued":{"date-parts":[["2020"]]}}}],"schema":"https://github.com/citation-style-language/schema/raw/master/csl-citation.json"} </w:instrText>
      </w:r>
      <w:r w:rsidR="000718F0">
        <w:fldChar w:fldCharType="separate"/>
      </w:r>
      <w:r w:rsidR="000718F0">
        <w:rPr>
          <w:noProof/>
        </w:rPr>
        <w:t>(Bowler et al., 2020)</w:t>
      </w:r>
      <w:r w:rsidR="000718F0">
        <w:fldChar w:fldCharType="end"/>
      </w:r>
      <w:r>
        <w:t>. The impacts on biodiversity of intentional changes to the environment, like habitat destruction for development, are relatively easy to detect and quantify</w:t>
      </w:r>
      <w:r w:rsidR="000718F0">
        <w:t xml:space="preserve"> </w:t>
      </w:r>
      <w:r w:rsidR="000718F0">
        <w:fldChar w:fldCharType="begin"/>
      </w:r>
      <w:r w:rsidR="000718F0">
        <w:instrText xml:space="preserve"> ADDIN ZOTERO_ITEM CSL_CITATION {"citationID":"d2aeoObc","properties":{"formattedCitation":"(Aronson et al., 2014)","plainCitation":"(Aronson et al., 2014)","noteIndex":0},"citationItems":[{"id":16730,"uris":["http://zotero.org/users/14217530/items/WEK5F8Q9"],"itemData":{"id":16730,"type":"article-journal","abstract":"Urbanization contributes to the loss of the world's biodiversity and the homogenization of its biota. However, comparative studies of urban biodiversity leading to robust generalities of the status and drivers of biodiversity in cities at the global scale are lacking. Here, we compiled the largest global dataset to date of two diverse taxa in cities: birds (54 cities) and plants (110 cities). We found that the majority of urban bird and plant species are native in the world's cities. Few plants and birds are cosmopolitan, the most common being Columba livia and Poa annua. The density of bird and plant species (the number of species per km2) has declined substantially: only 8% of native bird and 25% of native plant species are currently present compared with estimates of non-urban density of species. The current density of species in cities and the loss in density of species was best explained by anthropogenic features (landcover, city age) rather than by non-anthropogenic factors (geography, climate, topography). As urbanization continues to expand, efforts directed towards the conservation of intact vegetation within urban landscapes could support higher concentrations of both bird and plant species. Despite declines in the density of species, cities still retain endemic native species, thus providing opportunities for regional and global biodiversity conservation, restoration and education. © 2014 The Author(s) Published by the Royal Society. All rights reserved.","container-title":"Proceedings of the Royal Society B: Biological Sciences","DOI":"10.1098/rspb.2013.3330","ISSN":"14712954","issue":"1780","note":"PMID: 24523278","title":"A global analysis of the impacts of urbanization on bird and plant diversity reveals key anthropogenic drivers","volume":"281","author":[{"family":"Aronson","given":"Myla F.J."},{"family":"La Sorte","given":"Frank A."},{"family":"Nilon","given":"Charles H."},{"family":"Katti","given":"Madhusudan"},{"family":"Goddard","given":"Mark A."},{"family":"Lepczyk","given":"Christopher A."},{"family":"Warren","given":"Paige S."},{"family":"Williams","given":"Nicholas S.G."},{"family":"Cilliers","given":"Sarel"},{"family":"Clarkson","given":"Bruce"},{"family":"Dobbs","given":"Cynnamon"},{"family":"Dolan","given":"Rebecca"},{"family":"Hedblom","given":"Marcus"},{"family":"Klotz","given":"Stefan"},{"family":"Kooijmans","given":"Jip Louwe"},{"family":"Kühn","given":"Ingolf"},{"family":"Macgregor-Fors","given":"Ian"},{"family":"Mcdonnell","given":"Mark"},{"family":"Mörtberg","given":"Ulla"},{"family":"Pyšek","given":"Petr"},{"family":"Siebert","given":"Stefan"},{"family":"Sushinsky","given":"Jessica"},{"family":"Werner","given":"Peter"},{"family":"Winter","given":"Marten"}],"issued":{"date-parts":[["2014"]]}}}],"schema":"https://github.com/citation-style-language/schema/raw/master/csl-citation.json"} </w:instrText>
      </w:r>
      <w:r w:rsidR="000718F0">
        <w:fldChar w:fldCharType="separate"/>
      </w:r>
      <w:r w:rsidR="000718F0">
        <w:rPr>
          <w:noProof/>
        </w:rPr>
        <w:t>(Aronson et al., 2014)</w:t>
      </w:r>
      <w:r w:rsidR="000718F0">
        <w:fldChar w:fldCharType="end"/>
      </w:r>
      <w:r>
        <w:t>. However, we are still learning about the scope and impact on ecosystems of indirect anthropogenic effects such as chemical contamination from agricultural activities or pollution.</w:t>
      </w:r>
    </w:p>
    <w:p w14:paraId="60BD7220" w14:textId="0543FACB" w:rsidR="00696890" w:rsidRDefault="00000000" w:rsidP="000718F0">
      <w:pPr>
        <w:spacing w:line="480" w:lineRule="auto"/>
        <w:ind w:firstLine="720"/>
        <w:contextualSpacing/>
      </w:pPr>
      <w:r>
        <w:t>Animal behavior is an important indicator of ecosystem stability and function. Changes to the environment, including pollutants and chemical contamination, affect animal populations first by forcing them to adapt their behavior in response to environmental change</w:t>
      </w:r>
      <w:r w:rsidR="000718F0">
        <w:t xml:space="preserve"> </w:t>
      </w:r>
      <w:r w:rsidR="000718F0">
        <w:fldChar w:fldCharType="begin"/>
      </w:r>
      <w:r w:rsidR="000718F0">
        <w:instrText xml:space="preserve"> ADDIN ZOTERO_ITEM CSL_CITATION {"citationID":"YG2xCbNb","properties":{"formattedCitation":"(Hellou, 2011)","plainCitation":"(Hellou, 2011)","noteIndex":0},"citationItems":[{"id":19072,"uris":["http://zotero.org/users/14217530/items/H77L9XAU"],"itemData":{"id":19072,"type":"article-journal","abstract":"Background In this review, the position of behavioural ecotoxicology within the available means to assess the status of marine environments is described as filling the gap for the needed “early warning” signals. A few examples of studies performed since the 1960s are discussed to highlight the sensitivity of these approaches in investigating the effects of chemicals, including priority pollutants and emerging contaminants, relative to conventional toxicity tests measuring survival.","container-title":"Environmental Science and Pollution Research","DOI":"10.1007/s11356-010-0367-2","ISSN":"0944-1344, 1614-7499","issue":"1","journalAbbreviation":"Environ Sci Pollut Res","language":"en","license":"http://creativecommons.org/licenses/by-nc/2.0","page":"1-11","source":"DOI.org (Crossref)","title":"Behavioural ecotoxicology, an “early warning” signal to assess environmental quality","volume":"18","author":[{"family":"Hellou","given":"Jocelyne"}],"issued":{"date-parts":[["2011"]]}}}],"schema":"https://github.com/citation-style-language/schema/raw/master/csl-citation.json"} </w:instrText>
      </w:r>
      <w:r w:rsidR="000718F0">
        <w:fldChar w:fldCharType="separate"/>
      </w:r>
      <w:r w:rsidR="000718F0">
        <w:rPr>
          <w:noProof/>
        </w:rPr>
        <w:t>(Hellou, 2011)</w:t>
      </w:r>
      <w:r w:rsidR="000718F0">
        <w:fldChar w:fldCharType="end"/>
      </w:r>
      <w:r>
        <w:t xml:space="preserve">. Many behaviors are plastic, enabling quick adjustments to accommodate changing environmental conditions. Even low </w:t>
      </w:r>
      <w:r>
        <w:lastRenderedPageBreak/>
        <w:t>concentrations of chemical contamination can cause behavioral change without inducing mortality (i.e., sublethal effects;</w:t>
      </w:r>
      <w:r w:rsidR="000718F0">
        <w:t xml:space="preserve"> </w:t>
      </w:r>
      <w:r w:rsidR="000718F0">
        <w:fldChar w:fldCharType="begin"/>
      </w:r>
      <w:r w:rsidR="000718F0">
        <w:instrText xml:space="preserve"> ADDIN ZOTERO_ITEM CSL_CITATION {"citationID":"yJ3sf3eA","properties":{"formattedCitation":"(Saaristo et al., 2018)","plainCitation":"(Saaristo et al., 2018)","noteIndex":0},"citationItems":[{"id":17932,"uris":["http://zotero.org/users/14217530/items/4FSFZES2"],"itemData":{"id":17932,"type":"article-journal","abstract":"Chemical contaminants (e.g. metals, pesticides, pharmaceuticals) are changing ecosystems via effects on wildlife. Indeed, recent work explicitly performed under environmentally realistic conditions reveals that chemical contaminants can have both direct and indirect effects at multiple levels of organization by influencing animal behaviour. Altered behaviour reflects multiple physiological changes and links individual- to population-level processes, thereby representing a sensitive tool for holistically assessing impacts of environmentally relevant contaminant concentrations. Here, we show that even if direct effects of contaminants on behavioural responses are reasonably well documented, there are significant knowledge gaps in understanding both the plasticity (i.e. individual variation) and evolution of contaminant-induced behavioural changes. We explore implications of multi-level processes by developing a conceptual framework that integrates direct and indirect effects on behaviour under environmentally realistic contexts. Our framework illustrates how sublethal behavioural effects of contaminants can be both negative and positive, varying dynamically within the same individuals and populations. This is because linkages within communities will act indirectly to alter and even magnify contaminant-induced effects. Given the increasing pressure on wildlife and ecosystems from chemical pollution, we argue there is a need to incorporate existing knowledge in ecology and evolution to improve ecological hazard and risk assessments.","container-title":"Proceedings of the Royal Society B: Biological Sciences","DOI":"10.1098/rspb.2018.1297","ISSN":"14712954","issue":"1885","note":"PMID: 30135169\nISBN: 0000000296328","title":"Direct and indirect effects of chemical contaminants on the behaviour, ecology and evolution of wildlife","volume":"285","author":[{"family":"Saaristo","given":"Minna"},{"family":"Brodin","given":"Tomas"},{"family":"Balshine","given":"Sigal"},{"family":"Bertram","given":"Michael G."},{"family":"Brooks","given":"Bryan W."},{"family":"Ehlman","given":"Sean M."},{"family":"McCallum","given":"Erin S."},{"family":"Sih","given":"Andrew"},{"family":"Sundin","given":"Josefin"},{"family":"Wong","given":"Bob B.M."},{"family":"Arnold","given":"Kathryn E."}],"issued":{"date-parts":[["2018"]]}}}],"schema":"https://github.com/citation-style-language/schema/raw/master/csl-citation.json"} </w:instrText>
      </w:r>
      <w:r w:rsidR="000718F0">
        <w:fldChar w:fldCharType="separate"/>
      </w:r>
      <w:r w:rsidR="000718F0">
        <w:rPr>
          <w:noProof/>
        </w:rPr>
        <w:t>Saaristo et al., 2018)</w:t>
      </w:r>
      <w:r w:rsidR="000718F0">
        <w:fldChar w:fldCharType="end"/>
      </w:r>
      <w:r>
        <w:t>. These minor changes in animal behavior are concerning because they can result in disruptions to ecosystem services or lead to trophic cascades</w:t>
      </w:r>
      <w:r w:rsidR="000718F0">
        <w:t xml:space="preserve"> </w:t>
      </w:r>
      <w:r w:rsidR="000718F0">
        <w:fldChar w:fldCharType="begin"/>
      </w:r>
      <w:r w:rsidR="000718F0">
        <w:instrText xml:space="preserve"> ADDIN ZOTERO_ITEM CSL_CITATION {"citationID":"LRoTeNjG","properties":{"formattedCitation":"(Wong &amp; Candolin, 2015)","plainCitation":"(Wong &amp; Candolin, 2015)","noteIndex":0},"citationItems":[{"id":19074,"uris":["http://zotero.org/users/14217530/items/EN7N4ZH5"],"itemData":{"id":19074,"type":"article-journal","container-title":"Behavioral Ecology","DOI":"10.1093/beheco/aru183","ISSN":"1045-2249, 1465-7279","issue":"3","journalAbbreviation":"Behavioral Ecology","language":"en","page":"665-673","source":"DOI.org (Crossref)","title":"Behavioral responses to changing environments","volume":"26","author":[{"family":"Wong","given":"B. B. M."},{"family":"Candolin","given":"U."}],"issued":{"date-parts":[["2015",5,1]]}}}],"schema":"https://github.com/citation-style-language/schema/raw/master/csl-citation.json"} </w:instrText>
      </w:r>
      <w:r w:rsidR="000718F0">
        <w:fldChar w:fldCharType="separate"/>
      </w:r>
      <w:r w:rsidR="000718F0">
        <w:rPr>
          <w:noProof/>
        </w:rPr>
        <w:t>(Wong &amp; Candolin, 2015)</w:t>
      </w:r>
      <w:r w:rsidR="000718F0">
        <w:fldChar w:fldCharType="end"/>
      </w:r>
      <w:r>
        <w:t>. For example, pesticides cause sublethal behavioral changes in honeybees that decrease the rate of foraging activity and ability to return to the hive, thus resulting in depressed pollination services</w:t>
      </w:r>
      <w:r w:rsidR="000718F0">
        <w:t xml:space="preserve"> </w:t>
      </w:r>
      <w:r w:rsidR="00B22BA2">
        <w:fldChar w:fldCharType="begin"/>
      </w:r>
      <w:r w:rsidR="00B22BA2">
        <w:instrText xml:space="preserve"> ADDIN ZOTERO_ITEM CSL_CITATION {"citationID":"YGwkJFSY","properties":{"formattedCitation":"(Bortolotti et al., 2003)","plainCitation":"(Bortolotti et al., 2003)","noteIndex":0},"citationItems":[{"id":19509,"uris":["http://zotero.org/users/14217530/items/KDIE9MHV"],"itemData":{"id":19509,"type":"article-journal","abstract":"For several years, reports by French and Italian beekeepers have been suggesting a lethal effect of imidacloprid on honey bees; in particular, the molecule has been related to honey bee mortality and decrease of hive populations, affecting the orientation and ability of honey bees to return to the hive.","container-title":"Bulletin of Insectology","issue":"1","language":"en","page":"63-67","source":"Zotero","title":"Effects of sub-lethal imidacloprid doses on the homing rate and foraging activity of honey bees","volume":"56","author":[{"family":"Bortolotti","given":"Laura"},{"family":"Montanari","given":"Rebecca"},{"family":"Marcelino","given":"José"},{"family":"Medrzycki","given":"Piotr"},{"family":"Maini","given":"Stefano"},{"family":"Porrini","given":"Claudio"}],"issued":{"date-parts":[["2003"]]}}}],"schema":"https://github.com/citation-style-language/schema/raw/master/csl-citation.json"} </w:instrText>
      </w:r>
      <w:r w:rsidR="00B22BA2">
        <w:fldChar w:fldCharType="separate"/>
      </w:r>
      <w:r w:rsidR="00B22BA2">
        <w:rPr>
          <w:noProof/>
        </w:rPr>
        <w:t>(Bortolotti et al., 2003)</w:t>
      </w:r>
      <w:r w:rsidR="00B22BA2">
        <w:fldChar w:fldCharType="end"/>
      </w:r>
      <w:r>
        <w:t>. Consequently, one way to evaluate and predict the impact of contamination on the natural environment is to determine the direction and magnitude of changes in animal behavior after exposure (</w:t>
      </w:r>
      <w:proofErr w:type="spellStart"/>
      <w:r>
        <w:t>Saaristo</w:t>
      </w:r>
      <w:proofErr w:type="spellEnd"/>
      <w:r>
        <w:t xml:space="preserve"> et al. 2018).</w:t>
      </w:r>
    </w:p>
    <w:p w14:paraId="5ED01276" w14:textId="25F25C1D" w:rsidR="00696890" w:rsidRDefault="00000000" w:rsidP="000718F0">
      <w:pPr>
        <w:spacing w:line="480" w:lineRule="auto"/>
        <w:ind w:firstLine="720"/>
        <w:contextualSpacing/>
      </w:pPr>
      <w:r>
        <w:t>Growing evidence suggests significant constraints on behavioral plasticity across taxa</w:t>
      </w:r>
      <w:r w:rsidR="00B22BA2">
        <w:t xml:space="preserve"> </w:t>
      </w:r>
      <w:r w:rsidR="00B22BA2">
        <w:fldChar w:fldCharType="begin"/>
      </w:r>
      <w:r w:rsidR="00B22BA2">
        <w:instrText xml:space="preserve"> ADDIN ZOTERO_ITEM CSL_CITATION {"citationID":"qMBKpVqK","properties":{"formattedCitation":"(Pennisi, 2016)","plainCitation":"(Pennisi, 2016)","noteIndex":0},"citationItems":[{"id":8448,"uris":["http://zotero.org/users/14217530/items/83TZG2MV"],"itemData":{"id":8448,"type":"article-journal","container-title":"Science","DOI":"10.1177/0042085911400339","ISSN":"10468781","issue":"6286","note":"ISBN: 9781849773225","page":"644-647","title":"The Power of Personality","volume":"352","author":[{"family":"Pennisi","given":"Elizabeth"}],"issued":{"date-parts":[["2016"]]}}}],"schema":"https://github.com/citation-style-language/schema/raw/master/csl-citation.json"} </w:instrText>
      </w:r>
      <w:r w:rsidR="00B22BA2">
        <w:fldChar w:fldCharType="separate"/>
      </w:r>
      <w:r w:rsidR="00B22BA2">
        <w:rPr>
          <w:noProof/>
        </w:rPr>
        <w:t>(Pennisi, 2016)</w:t>
      </w:r>
      <w:r w:rsidR="00B22BA2">
        <w:fldChar w:fldCharType="end"/>
      </w:r>
      <w:r>
        <w:t>. In other words, individuals respond surprisingly consistently to different stimuli across time, even if the behavioral response may be maladaptive in a given context</w:t>
      </w:r>
      <w:r w:rsidR="00B22BA2">
        <w:t xml:space="preserve"> </w:t>
      </w:r>
      <w:r w:rsidR="00B22BA2">
        <w:fldChar w:fldCharType="begin"/>
      </w:r>
      <w:r w:rsidR="00B22BA2">
        <w:instrText xml:space="preserve"> ADDIN ZOTERO_ITEM CSL_CITATION {"citationID":"hbtnamV5","properties":{"formattedCitation":"(Dall et al., 2012)","plainCitation":"(Dall et al., 2012)","noteIndex":0},"citationItems":[{"id":12505,"uris":["http://zotero.org/users/14217530/items/VB7Y9SF5"],"itemData":{"id":12505,"type":"article-journal","abstract":"Individuals often differ in what they do. This has been recognised since antiquity. Nevertheless, the ecological and evolutionary significance of such variation is attracting widespread interest, which is burgeoning to an extent that is fragmenting the literature. As a first attempt at synthesis, we focus on individual differences in behaviour within populations that exceed the day-to-day variation in individual behaviour (i.e. behavioural specialisation). Indeed, the factors promoting ecologically relevant behavioural specialisation within natural populations are likely to have far- reaching ecological and evolutionary consequences. We discuss such individual differences from three distinct perspectives: individual niche specialisations, the division of labour within insect societies and animal personality variation. In the process, while recognising that each area has its own unique motivations, we identify a number of opportunities for productive ‘crossfertilisation’ among the (largely independent) bodies of work. We conclude that a complete understanding of evolutionarily and ecologically relevant individual differences must specify how ecological interactions impact the basic biological process (e.g. Darwinian selection, development and information processing) that underpin the organismal features determining behavioural specialisations. Moreover, there is likely to be covariation amongst behavioural specialisations. Thus, we sketch the key elements of a general framework for studying the evolutionary ecology of individual differences.","container-title":"Ecology letters","DOI":"10.1111/j.1461-0248.2012.01846.x.An","ISSN":"1461023X","issue":"10","note":"PMID: 22897772\narXiv: NIHMS150003\nISBN: 1461-023X","page":"1189-1198","title":"An evolutionary ecology of individual differences","volume":"15","author":[{"family":"Dall","given":"Sasha R. X."},{"family":"Bell","given":"Alison M."},{"family":"Bolnick","given":"Daniel I"},{"family":"Ratnieks","given":"Francis LW"}],"issued":{"date-parts":[["2012"]]}}}],"schema":"https://github.com/citation-style-language/schema/raw/master/csl-citation.json"} </w:instrText>
      </w:r>
      <w:r w:rsidR="00B22BA2">
        <w:fldChar w:fldCharType="separate"/>
      </w:r>
      <w:r w:rsidR="00B22BA2">
        <w:rPr>
          <w:noProof/>
        </w:rPr>
        <w:t>(Dall et al., 2012)</w:t>
      </w:r>
      <w:r w:rsidR="00B22BA2">
        <w:fldChar w:fldCharType="end"/>
      </w:r>
      <w:r>
        <w:t>. For example, western bluebird males that are more aggressive in territorial defense, are also more aggressive towards their mate and less likely to contribute parental care</w:t>
      </w:r>
      <w:r w:rsidR="00B22BA2">
        <w:t xml:space="preserve"> </w:t>
      </w:r>
      <w:r w:rsidR="00B22BA2">
        <w:fldChar w:fldCharType="begin"/>
      </w:r>
      <w:r w:rsidR="00B22BA2">
        <w:instrText xml:space="preserve"> ADDIN ZOTERO_ITEM CSL_CITATION {"citationID":"q27B3hVs","properties":{"formattedCitation":"(Duckworth &amp; Badyaev, 2007)","plainCitation":"(Duckworth &amp; Badyaev, 2007)","noteIndex":0},"citationItems":[{"id":11370,"uris":["http://zotero.org/users/14217530/items/SI7J57CJ"],"itemData":{"id":11370,"type":"article-journal","container-title":"Proceedings of the National Academy of Sciences","issue":"38","page":"1-6","title":"Coupling of dispersal and aggression facilitates the rapid range expansion of a passerine bird","volume":"104","author":[{"family":"Duckworth","given":"Renée A."},{"family":"Badyaev","given":"Alexander V."}],"issued":{"date-parts":[["2007"]]}}}],"schema":"https://github.com/citation-style-language/schema/raw/master/csl-citation.json"} </w:instrText>
      </w:r>
      <w:r w:rsidR="00B22BA2">
        <w:fldChar w:fldCharType="separate"/>
      </w:r>
      <w:r w:rsidR="00B22BA2">
        <w:rPr>
          <w:noProof/>
        </w:rPr>
        <w:t>(Duckworth &amp; Badyaev, 2007)</w:t>
      </w:r>
      <w:r w:rsidR="00B22BA2">
        <w:fldChar w:fldCharType="end"/>
      </w:r>
      <w:r>
        <w:t>. These consistent individual differences (i.e., personality traits) in a given behavior are widespread within and across species. Behavioral plasticity can be further constrained through genetic correlations among personality traits. This idea, referred to as a “behavioral syndrome” means that traits have coevolved and should be considered as a unit, rather than individually</w:t>
      </w:r>
      <w:r w:rsidR="00B22BA2">
        <w:t xml:space="preserve"> </w:t>
      </w:r>
      <w:r w:rsidR="00B22BA2">
        <w:fldChar w:fldCharType="begin"/>
      </w:r>
      <w:r w:rsidR="00B22BA2">
        <w:instrText xml:space="preserve"> ADDIN ZOTERO_ITEM CSL_CITATION {"citationID":"gQaActOj","properties":{"formattedCitation":"(Reale et al., 2007; Sih et al., 2004)","plainCitation":"(Reale et al., 2007; Sih et al., 2004)","noteIndex":0},"citationItems":[{"id":8793,"uris":["http://zotero.org/users/14217530/items/BQV9SMYA"],"itemData":{"id":8793,"type":"article-journal","abstract":"Temperament describes the idea that individual behavioural differences are repeatable over time and across situations. This common phenomenon covers numerous traits, such as aggressiveness, avoidance of novelty, willingness to take risks, exploration, and sociality. The study of temperament is central to animal psychology, behavioural genetics, pharmacology, and animal husbandry, but relatively few studies have examined the ecology and evolution of temperament traits. This situation is surprising, given that temperament is likely to exert an important influence on many aspects of animal ecology and evolution, and that individual variation in temperament appears to be pervasive amongst animal species. Possible explanations for this neglect of temperament include a perceived irrelevance, an insufficient understanding of the link between temperament traits and fitness, and a lack of coherence in terminology with similar traits often given different names, or different traits given the same name. We propose that temperament can and should be studied within an evolutionary ecology framework and provide a terminology that could be used as a working tool for ecological studies of temperament. Our terminology includes five major temperament trait categories: shyness-boldness, exploration-avoidance, activity, sociability and aggressiveness. This terminology does not make inferences regarding underlying dispositions or psychological processes, which may have restrained ecologists and evolutionary biologists from working on these traits. We present extensive literature reviews that demonstrate that temperament traits are heritable, and linked to fitness and to several other traits of importance to ecology and evolution. Furthermore, we describe ecologically relevant measurement methods and point to several ecological and evolutionary topics that would benefit from considering temperament, such as phenotypic plasticity, conservation biology, population sampling, and invasion biology.","container-title":"Biological Reviews","DOI":"10.1111/j.1469-185X.2007.00010.x","ISSN":"14647931","issue":"2","note":"PMID: 17437562\nISBN: 1464-7931","page":"291-318","title":"Integrating animal temperament within ecology and evolution","volume":"82","author":[{"family":"Reale","given":"Denis"},{"family":"Reader","given":"Simon M."},{"family":"Sol","given":"Daniel"},{"family":"McDougall","given":"Peter T."},{"family":"Dingemanse","given":"Niels J."}],"issued":{"date-parts":[["2007"]]}}},{"id":8723,"uris":["http://zotero.org/users/14217530/items/7C6387WP"],"itemData":{"id":8723,"type":"article-journal","abstract":"Recent studies suggest that populations and species often exhibit behavioral syndromes; that is, suites of correlated behaviors across situations. An example is an aggression syndrome where some individuals are more aggressive, whereas others are less aggressive across a range of situations and contexts. The existence of behavioral syndromes focuses the attention of behavioral ecologists on limited (less than optimal) behavioral plasticity and behavioral carryovers across situations, rather than on optimal plasticity in each isolated situation. Behavioral syndromes can explain behaviors that appear strikingly non-adaptive in an isolated context (e.g. inappropriately high activity when predators are present, or excessive sexual cannibalism). Behavioral syndromes can also help to explain the maintenance of individual variation in behavioral types, a phenomenon that is ubiquitous, but often ignored. Recent studies suggest that the behavioral type of an individual, population or species can have important ecological and evolutionary implications, including major effects on species distributions, on the relative tendencies of species to be invasive or to respond well to environmental change, and on speciation rates. Although most studies of behavioral syndromes to date have focused on a few organisms, mainly in the laboratory, further work on other species, particularly in the field, should yield numerous new insights.","container-title":"Trends in Ecology and Evolution","DOI":"10.1016/j.tree.2004.04.009","ISSN":"01695347","issue":"7","note":"PMID: 16701288\nISBN: 0169-5347","page":"372-378","title":"Behavioral syndromes: An ecological and evolutionary overview","volume":"19","author":[{"family":"Sih","given":"Andrew"},{"family":"Bell","given":"Alison M."},{"family":"Johnson","given":"J. Chadwick"}],"issued":{"date-parts":[["2004"]]}}}],"schema":"https://github.com/citation-style-language/schema/raw/master/csl-citation.json"} </w:instrText>
      </w:r>
      <w:r w:rsidR="00B22BA2">
        <w:fldChar w:fldCharType="separate"/>
      </w:r>
      <w:r w:rsidR="00B22BA2">
        <w:rPr>
          <w:noProof/>
        </w:rPr>
        <w:t>(Reale et al., 2007; Sih et al., 2004)</w:t>
      </w:r>
      <w:r w:rsidR="00B22BA2">
        <w:fldChar w:fldCharType="end"/>
      </w:r>
      <w:r>
        <w:t>. Research is beginning to show pervasive effects of environmental contaminants on animal personality traits. However, most studies evaluate the impact of contamination on one behavior in isolation, precluding inferences about the change in behavior in other contexts</w:t>
      </w:r>
      <w:r w:rsidR="00B22BA2">
        <w:t xml:space="preserve"> </w:t>
      </w:r>
      <w:r w:rsidR="00B22BA2">
        <w:fldChar w:fldCharType="begin"/>
      </w:r>
      <w:r w:rsidR="00B22BA2">
        <w:instrText xml:space="preserve"> ADDIN ZOTERO_ITEM CSL_CITATION {"citationID":"Qf5vyyLB","properties":{"formattedCitation":"(Jacquin et al., 2020)","plainCitation":"(Jacquin et al., 2020)","noteIndex":0},"citationItems":[{"id":17944,"uris":["http://zotero.org/users/14217530/items/MRF9T4IU"],"itemData":{"id":17944,"type":"article-journal","abstract":"Pollutants, and more generally, environmental stressors, are a neglected source of behavioral and cognitive variations in wild populations. Based on recent literature in fish, we highlight four interesting research perspectives to better understand the effects of pollutants on the links between fish behavior, cognition and fitness. First, (1) we review the neurotoxic effects of pollutants on fish behavior, personality, and cognition. These behavioral and cognitive effects could in turn affect the level of exposure to pollutants, potentially generating feedback loops that may amplify the effects of pollutants on fish fitness. Second, we propose that (2) the effects of pollutants should be studied in a multistress context, i.e., in realistic environmental conditions in combination with other stressors, because some stressors could amplify the behavioral effects of pollutants on fitness. Third (3), existing studies show that physiology, personality, cognition, and fitness components are often linked in syndromes. Pollutants could lead to syndrome disruption, which could affect the evolutionary trajectories of exposed populations. Future studies should thus focus on the complex links between traits to better understand the consequences of stressors on evolutionary trajectories. Fourth, (4) exposure to chronic pollution could lead to local adaptation or maladaptation, which could result into high intraspecific variability of sensitivity among wild populations. In addition, evolutionary responses to pollution could constrain, or be constrained by evolutionary responses to other stressors. We thus encourage future studies to use integrative approaches to bridge the gap between ecotoxicology, cognitive ecology and evolutionary ecology in a multistress framework to tackle these exciting questions and improve our ability to predict the effects of anthropogenic stressors on wildlife.","container-title":"Frontiers in Ecology and Evolution","DOI":"10.3389/fevo.2020.00086","ISSN":"2296701X","issue":"April","page":"1-12","title":"Effects of Pollution on Fish Behavior, Personality, and Cognition: Some Research Perspectives","volume":"8","author":[{"family":"Jacquin","given":"Lisa"},{"family":"Petitjean","given":"Quentin"},{"family":"Côte","given":"Jessica"},{"family":"Laffaille","given":"Pascal"},{"family":"Jean","given":"Séverine"}],"issued":{"date-parts":[["2020"]]}}}],"schema":"https://github.com/citation-style-language/schema/raw/master/csl-citation.json"} </w:instrText>
      </w:r>
      <w:r w:rsidR="00B22BA2">
        <w:fldChar w:fldCharType="separate"/>
      </w:r>
      <w:r w:rsidR="00B22BA2">
        <w:rPr>
          <w:noProof/>
        </w:rPr>
        <w:t>(Jacquin et al., 2020)</w:t>
      </w:r>
      <w:r w:rsidR="00B22BA2">
        <w:fldChar w:fldCharType="end"/>
      </w:r>
      <w:r>
        <w:t>.</w:t>
      </w:r>
    </w:p>
    <w:p w14:paraId="6F6114BA" w14:textId="250F0497" w:rsidR="00696890" w:rsidRDefault="00000000" w:rsidP="00E925F4">
      <w:pPr>
        <w:spacing w:line="480" w:lineRule="auto"/>
        <w:ind w:firstLine="720"/>
        <w:contextualSpacing/>
      </w:pPr>
      <w:r>
        <w:lastRenderedPageBreak/>
        <w:t>Water eutrophication, often driven by fertilizer runoff and other forms of chemical pollution, is a growing environmental issue with significant consequences in aquatic ecosystems. Increasing incidences of harmful algal blooms following eutrophication have been linked to cyanobacteria-associated health problems in both animals and humans. One compound of interest is the non-protein amino acid, β-N-methylamino-L-alanine (BMAA). BMAA and its isomers have been detected in waterways</w:t>
      </w:r>
      <w:r w:rsidR="00B22BA2">
        <w:t xml:space="preserve"> </w:t>
      </w:r>
      <w:r w:rsidR="00B22BA2">
        <w:fldChar w:fldCharType="begin"/>
      </w:r>
      <w:r w:rsidR="00B22BA2">
        <w:instrText xml:space="preserve"> ADDIN ZOTERO_ITEM CSL_CITATION {"citationID":"q1GjlRvf","properties":{"formattedCitation":"(Al-Sammak et al., 2014; Vo Duy et al., 2019; Wiltsie et al., 2018)","plainCitation":"(Al-Sammak et al., 2014; Vo Duy et al., 2019; Wiltsie et al., 2018)","noteIndex":0},"citationItems":[{"id":19443,"uris":["http://zotero.org/users/14217530/items/AQMGNCYJ"],"itemData":{"id":19443,"type":"article-journal","abstract":"Several groups of microorganisms are capable of producing toxins in aquatic environments. Cyanobacteria are prevalent blue green algae in freshwater systems,  and many species produce cyanotoxins which include a variety of chemical irritants, hepatotoxins and neurotoxins. Production and occurrence of potent neurotoxic cyanotoxins β-N-methylamino-l-alanine (BMAA), 2,4-diaminobutyric acid dihydrochloride (DABA), and anatoxin-a are especially critical with environmental implications to public and animal health. Biomagnification, though not well understood in aquatic systems, is potentially relevant to both human and animal health effects. Because little is known regarding their presence in fresh water, we investigated the occurrence and potential for bioaccumulation of cyanotoxins in several Nebraska reservoirs. Collection and analysis of 387 environmental and biological samples (water, fish, and aquatic plant) provided a snapshot of their occurrence. A sensitive detection method was developed using solid phase extraction (SPE) in combination with high pressure liquid chromatography-fluorescence detection (HPLC/FD) with confirmation by liquid chromatography-tandem mass spectrometry (LC/MS/MS). HPLC/FD detection limits ranged from 5 to 7 µg/L and LC/MS/MS detection limits were &lt;0.5 µg/L, while detection limits for biological samples were in the range of 0.8–3.2 ng/g depending on the matrix. Based on these methods, measurable levels   of these neurotoxic compounds were detected in approximately 25% of the samples, with detections of BMAA in about 18.1%, DABA in 17.1%, and anatoxin-a in 11.9%.","container-title":"Toxins","DOI":"10.3390/toxins6020488","ISSN":"2072-6651","issue":"2","journalAbbreviation":"Toxins","language":"en","license":"https://creativecommons.org/licenses/by/3.0/","page":"488-508","source":"DOI.org (Crossref)","title":"Co-occurrence of the Cyanotoxins BMAA, DABA and Anatoxin-a in Nebraska Reservoirs, Fish, and Aquatic Plants","volume":"6","author":[{"family":"Al-Sammak","given":"Maitham"},{"family":"Hoagland","given":"Kyle"},{"family":"Cassada","given":"David"},{"family":"Snow","given":"Daniel"}],"issued":{"date-parts":[["2014",1,28]]}}},{"id":19502,"uris":["http://zotero.org/users/14217530/items/ATYZJJXI"],"itemData":{"id":19502,"type":"article-journal","container-title":"PLOS ONE","DOI":"10.1371/journal.pone.0220698","ISSN":"1932-6203","issue":"8","journalAbbreviation":"PLoS ONE","language":"en","page":"e0220698","source":"DOI.org (Crossref)","title":"Analysis of the neurotoxin β-N-methylamino-L-alanine (BMAA) and isomers in surface water by FMOC derivatization liquid chromatography high resolution mass spectrometry","volume":"14","author":[{"family":"Vo Duy","given":"Sung"},{"family":"Munoz","given":"Gabriel"},{"family":"Dinh","given":"Quoc Tuc"},{"family":"Tien Do","given":"Dat"},{"family":"Simon","given":"Dana F."},{"family":"Sauvé","given":"Sébastien"}],"editor":[{"family":"Chauvat","given":"Franck"}],"issued":{"date-parts":[["2019",8,6]]}}},{"id":19507,"uris":["http://zotero.org/users/14217530/items/B573P7DX"],"itemData":{"id":19507,"type":"article-journal","abstract":"The eutrophication of waterways has led to a rise in cyanobacterial, harmful algal blooms (CyanoHABs) worldwide. The deterioration of water quality due to excess algal biomass in lakes has been well documented (e.g., water clarity, hypoxic conditions), but health risks associated with cyanotoxins remain largely unexplored in the absence of toxin information. This study is the ﬁrst to document the presence of dissolved microcystin, anatoxin-a, cylindrospermopsin, and β-N-methylamino-L-alanine in Jordan Lake, a major drinking water reservoir in North Carolina. Saxitoxin presence was not conﬁrmed. Multiple toxins were detected at 86% of the tested sites and during 44% of the sampling events between 2014 and 2016. Although concentrations were low, continued exposure of organisms to multiple toxins raises some concerns. A combination of discrete sampling and in-situ tracking (Solid Phase Adsorption Toxin Tracking [SPATT]) revealed that microcystin and anatoxin were the most pervasive year-round. Between 2011 and 2016, summer and fall blooms were dominated by the same cyanobacterial genera, all of which are suggested producers of single or multiple cyanotoxins. The study’s ﬁndings provide further evidence of the ubiquitous nature of cyanotoxins, and the challenges involved in linking CyanoHAB dynamics to speciﬁc environmental forcing factors are discussed.","container-title":"Toxins","DOI":"10.3390/toxins10020092","ISSN":"2072-6651","issue":"2","journalAbbreviation":"Toxins","language":"en","license":"https://creativecommons.org/licenses/by/4.0/","page":"92","source":"DOI.org (Crossref)","title":"Algal Blooms and Cyanotoxins in Jordan Lake, North Carolina","volume":"10","author":[{"family":"Wiltsie","given":"Daniel"},{"family":"Schnetzer","given":"Astrid"},{"family":"Green","given":"Jason"},{"family":"Vander Borgh","given":"Mark"},{"family":"Fensin","given":"Elizabeth"}],"issued":{"date-parts":[["2018",2,24]]}}}],"schema":"https://github.com/citation-style-language/schema/raw/master/csl-citation.json"} </w:instrText>
      </w:r>
      <w:r w:rsidR="00B22BA2">
        <w:fldChar w:fldCharType="separate"/>
      </w:r>
      <w:r w:rsidR="00B22BA2">
        <w:rPr>
          <w:noProof/>
        </w:rPr>
        <w:t>(Al-Sammak et al., 2014; Vo Duy et al., 2019; Wiltsie et al., 2018)</w:t>
      </w:r>
      <w:r w:rsidR="00B22BA2">
        <w:fldChar w:fldCharType="end"/>
      </w:r>
      <w:r>
        <w:t xml:space="preserve"> and has been shown to bioaccumulate in several taxa (lobsters</w:t>
      </w:r>
      <w:r w:rsidR="00B22BA2">
        <w:t>:</w:t>
      </w:r>
      <w:r>
        <w:t xml:space="preserve"> </w:t>
      </w:r>
      <w:r w:rsidR="00B22BA2">
        <w:fldChar w:fldCharType="begin"/>
      </w:r>
      <w:r w:rsidR="00B22BA2">
        <w:instrText xml:space="preserve"> ADDIN ZOTERO_ITEM CSL_CITATION {"citationID":"AZ7EPNdP","properties":{"formattedCitation":"(Sandhu et al., 2024)","plainCitation":"(Sandhu et al., 2024)","noteIndex":0},"citationItems":[{"id":19494,"uris":["http://zotero.org/users/14217530/items/DUMQ37QF"],"itemData":{"id":19494,"type":"article-journal","abstract":"Abstract\n            \n              Cyanobacteria produce neurotoxic non-protein amino acids (NPAAs) that accumulate in ecosystems and food webs. American lobsters (\n              Homarus americanus\n              H. Milne-Edwards) are one of the most valuable seafood industries in Canada with exports valued at &gt; $2 billion. Two previous studies have assessed the occurrence of β-N-methylamino-L-alanine (BMAA) in a small number of lobster tissues but a complete study has not previously been undertaken. We measured NPAAs in eyeballs, brain, legs, claws, tails, and eggs of 4 lobsters per year for the 2021 and 2022 harvests. Our study included 4 male and 4 female lobsters. We detected BMAA and its isomers, N-(2-aminoethyl)glycine (AEG), 2,4-diaminobutyric acid (DAB) and β-aminomethyl-L-alanine (BAMA) by a fully validated reverse phase chromatography—tandem mass spectrometry method. We quantified BMAA, DAB, AEG and BAMA in all of the lobster tissues. Our quantification data varied by individual lobster, sex and collection year. Significantly more BMAA was quantified in lobsters harvested in 2021 than 2022. Interestingly, more BAMA was quantified in lobsters harvested in 2022 than 2021. Monitoring of lobster harvests for cyanobacterial neurotoxins when harmful algal bloom events occur could mitigate risks to human health.","container-title":"Scientific Reports","DOI":"10.1038/s41598-024-58778-1","ISSN":"2045-2322","issue":"1","journalAbbreviation":"Sci Rep","language":"en","page":"8017","source":"DOI.org (Crossref)","title":"Neurotoxic non-protein amino acids in commercially harvested Lobsters (Homarus americanus H. Milne-Edwards)","volume":"14","author":[{"family":"Sandhu","given":"Pawanjit K."},{"family":"Solonenka","given":"Julia T."},{"family":"Murch","given":"Susan J."}],"issued":{"date-parts":[["2024",4,5]]}}}],"schema":"https://github.com/citation-style-language/schema/raw/master/csl-citation.json"} </w:instrText>
      </w:r>
      <w:r w:rsidR="00B22BA2">
        <w:fldChar w:fldCharType="separate"/>
      </w:r>
      <w:r w:rsidR="00B22BA2">
        <w:rPr>
          <w:noProof/>
        </w:rPr>
        <w:t>Sandhu et al., 2024</w:t>
      </w:r>
      <w:r w:rsidR="00B22BA2">
        <w:fldChar w:fldCharType="end"/>
      </w:r>
      <w:r>
        <w:t>; humans</w:t>
      </w:r>
      <w:r w:rsidR="00B22BA2">
        <w:t xml:space="preserve">: </w:t>
      </w:r>
      <w:r w:rsidR="00B22BA2">
        <w:fldChar w:fldCharType="begin"/>
      </w:r>
      <w:r w:rsidR="00B22BA2">
        <w:instrText xml:space="preserve"> ADDIN ZOTERO_ITEM CSL_CITATION {"citationID":"cMRrtYTv","properties":{"formattedCitation":"(Fiore et al., 2020)","plainCitation":"(Fiore et al., 2020)","noteIndex":0},"citationItems":[{"id":19458,"uris":["http://zotero.org/users/14217530/items/Z8B2VV76"],"itemData":{"id":19458,"type":"article-journal","abstract":"Background: Epidemiological studies highlighted the possibility that exposure to cyanotoxins leads to the development of the neurodegenerative disease amyotrophic lateral sclerosis (ALS).\nMethods: We devised a population-based case-control study in two Italian populations. We used residential proximity of the residence to water bodies as a measure of possible exposure to cyanotoxins.\nResults: Based on 703 newly-diagnosed ALS cases and 2737 controls, we calculated an ALS odds ratio (OR) of 1.41 (95% CI: 0.72–2.74) for current residence in the vicinity of water bodies, and a slightly lower estimate for historical residence (OR: 1.31; 95% CI: 0.57–2.99). Subjects &lt;65 years and people living in the Northern Italy province of Modena had higher ORs, especially when historical residence was considered.\nConclusions: Overall, despite some risk of bias due to exposure misclassification and unmeasured confounding, our results appear to support the hypothesis that cyanotoxin exposure may increase ALS risk.","container-title":"Environmental Research","DOI":"10.1016/j.envres.2020.109530","ISSN":"00139351","journalAbbreviation":"Environmental Research","language":"en","page":"109530","source":"DOI.org (Crossref)","title":"Living near waterbodies as a proxy of cyanobacteria exposure and risk of amyotrophic lateral sclerosis: a population based case-control study","title-short":"Living near waterbodies as a proxy of cyanobacteria exposure and risk of amyotrophic lateral sclerosis","volume":"186","author":[{"family":"Fiore","given":"Maria"},{"family":"Parisio","given":"Roberto"},{"family":"Filippini","given":"Tommaso"},{"family":"Mantione","given":"Valerio"},{"family":"Platania","given":"Armando"},{"family":"Odone","given":"Anna"},{"family":"Signorelli","given":"Carlo"},{"family":"Pietrini","given":"Vladimiro"},{"family":"Mandrioli","given":"Jessica"},{"family":"Teggi","given":"Sergio"},{"family":"Costanzini","given":"Sofia"},{"family":"Antonio","given":"Cristaldi"},{"family":"Zuccarello","given":"Pietro"},{"family":"Oliveri Conti","given":"Gea"},{"family":"Nicoletti","given":"Alessandra"},{"family":"Zappia","given":"Mario"},{"family":"Vinceti","given":"Marco"},{"family":"Ferrante","given":"Margherita"}],"issued":{"date-parts":[["2020",7]]}}}],"schema":"https://github.com/citation-style-language/schema/raw/master/csl-citation.json"} </w:instrText>
      </w:r>
      <w:r w:rsidR="00B22BA2">
        <w:fldChar w:fldCharType="separate"/>
      </w:r>
      <w:r w:rsidR="00B22BA2">
        <w:rPr>
          <w:noProof/>
        </w:rPr>
        <w:t>Fiore et al., 2020</w:t>
      </w:r>
      <w:r w:rsidR="00B22BA2">
        <w:fldChar w:fldCharType="end"/>
      </w:r>
      <w:r>
        <w:t>; zooplankton, mussels, oysters, and fishes</w:t>
      </w:r>
      <w:r w:rsidR="00B22BA2">
        <w:t xml:space="preserve">: </w:t>
      </w:r>
      <w:r w:rsidR="00B22BA2">
        <w:fldChar w:fldCharType="begin"/>
      </w:r>
      <w:r w:rsidR="00B22BA2">
        <w:instrText xml:space="preserve"> ADDIN ZOTERO_ITEM CSL_CITATION {"citationID":"Zm1x0U3y","properties":{"formattedCitation":"(Jonasson et al., 2010)","plainCitation":"(Jonasson et al., 2010)","noteIndex":0},"citationItems":[{"id":19466,"uris":["http://zotero.org/users/14217530/items/SIHC4SI5"],"itemData":{"id":19466,"type":"article-journal","abstract":"β-methylamino-L-alanine (BMAA), a neurotoxic nonprotein amino acid produced by most cyanobacteria, has been proposed to be the causative agent of devastating neurodegenerative diseases on the island of Guam in the Pacific Ocean. Because cyanobacteria are widespread globally, we hypothesized that BMAA might occur and bioaccumulate in other ecosystems. Here we demonstrate, based on a recently developed extraction and HPLC-MS/MS method and long-term monitoring of BMAA in cyanobacterial populations of a temperate aquatic ecosystem (Baltic Sea, 2007–2008), that BMAA is biosynthesized by cyanobacterial genera dominating the massive surface blooms of this water body. BMAA also was found at higher concentrations in organisms of higher trophic levels that directly or indirectly feed on cyanobacteria, such as zooplankton and various vertebrates (fish) and invertebrates (mussels, oysters). Pelagic and benthic fish species used for human consumption were included. The highest BMAA levels were detected in the muscle and brain of bottom-dwelling fishes. The discovery of regular biosynthesis of the neurotoxin BMAA in a large temperate aquatic ecosystem combined with its possible transfer and bioaccumulation within major food webs, some ending in human consumption, is alarming and requires attention.","container-title":"Proceedings of the National Academy of Sciences","DOI":"10.1073/pnas.0914417107","ISSN":"0027-8424, 1091-6490","issue":"20","journalAbbreviation":"Proc. Natl. Acad. Sci. U.S.A.","language":"en","page":"9252-9257","source":"DOI.org (Crossref)","title":"Transfer of a cyanobacterial neurotoxin within a temperate aquatic ecosystem suggests pathways for human exposure","volume":"107","author":[{"family":"Jonasson","given":"Sara"},{"family":"Eriksson","given":"Johan"},{"family":"Berntzon","given":"Lotta"},{"family":"Spáčil","given":"Zdenĕk"},{"family":"Ilag","given":"Leopold L."},{"family":"Ronnevi","given":"Lars-Olof"},{"family":"Rasmussen","given":"Ulla"},{"family":"Bergman","given":"Birgitta"}],"issued":{"date-parts":[["2010",5,18]]}}}],"schema":"https://github.com/citation-style-language/schema/raw/master/csl-citation.json"} </w:instrText>
      </w:r>
      <w:r w:rsidR="00B22BA2">
        <w:fldChar w:fldCharType="separate"/>
      </w:r>
      <w:r w:rsidR="00B22BA2">
        <w:rPr>
          <w:noProof/>
        </w:rPr>
        <w:t>Jonasson et al., 2010</w:t>
      </w:r>
      <w:r w:rsidR="00B22BA2">
        <w:fldChar w:fldCharType="end"/>
      </w:r>
      <w:r>
        <w:t>; plants</w:t>
      </w:r>
      <w:r w:rsidR="00B22BA2">
        <w:t xml:space="preserve">: </w:t>
      </w:r>
      <w:r w:rsidR="00B22BA2">
        <w:fldChar w:fldCharType="begin"/>
      </w:r>
      <w:r w:rsidR="00E925F4">
        <w:instrText xml:space="preserve"> ADDIN ZOTERO_ITEM CSL_CITATION {"citationID":"okAtZ7Sn","properties":{"formattedCitation":"(Mohamed et al., 2024; Ros\\uc0\\u233{}n &amp; Hellen\\uc0\\u228{}s, 2008)","plainCitation":"(Mohamed et al., 2024; Rosén &amp; Hellenäs, 2008)","noteIndex":0},"citationItems":[{"id":19481,"uris":["http://zotero.org/users/14217530/items/L2DPAW69"],"itemData":{"id":19481,"type":"article-journal","container-title":"Water, Air, &amp; Soil Pollution","DOI":"10.1007/s11270-023-06861-0","ISSN":"0049-6979, 1573-2932","issue":"1","journalAbbreviation":"Water Air Soil Pollut","language":"en","page":"72","source":"DOI.org (Crossref)","title":"Occurrence of β-N-Methylamino-L-Alanine (BMAA) Toxin in irrigation Water and Field Vegetable Plants and Assessing Its Potential Risk to Human Health","volume":"235","author":[{"family":"Mohamed","given":"Zakaria A."},{"family":"Elnour","given":"Rehab O."},{"family":"Alamri","given":"Saad"},{"family":"Hashem","given":"Mohamed"},{"family":"Alshehri","given":"Ali M."},{"family":"Campos","given":"Alexandre"},{"family":"Vasconcelos","given":"Vitor"},{"family":"Badawye","given":"Hanan"}],"issued":{"date-parts":[["2024",1]]}}},{"id":19491,"uris":["http://zotero.org/users/14217530/items/QMI4ZFDU"],"itemData":{"id":19491,"type":"article-journal","container-title":"The Analyst","DOI":"10.1039/b809231a","ISSN":"0003-2654, 1364-5528","issue":"12","journalAbbreviation":"Analyst","language":"en","page":"1785","source":"DOI.org (Crossref)","title":"Determination of the neurotoxin BMAA (β-N-methylamino-l-alanine) in cycad seed and cyanobacteria by LC-MS/MS (liquid chromatography tandem mass spectrometry)","volume":"133","author":[{"family":"Rosén","given":"Johan"},{"family":"Hellenäs","given":"Karl-Erik"}],"issued":{"date-parts":[["2008"]]}}}],"schema":"https://github.com/citation-style-language/schema/raw/master/csl-citation.json"} </w:instrText>
      </w:r>
      <w:r w:rsidR="00B22BA2">
        <w:fldChar w:fldCharType="separate"/>
      </w:r>
      <w:r w:rsidR="00E925F4" w:rsidRPr="00E925F4">
        <w:t>Mohamed et al., 2024; Rosén &amp; Hellenäs, 2008)</w:t>
      </w:r>
      <w:r w:rsidR="00B22BA2">
        <w:fldChar w:fldCharType="end"/>
      </w:r>
      <w:r>
        <w:t>. Further, early life exposure to BMAA negatively influences neuro-muscular formation, behavioral function, and development, in addition to increased mortality in aquatic vertebrates</w:t>
      </w:r>
      <w:r w:rsidR="00E925F4">
        <w:t xml:space="preserve"> </w:t>
      </w:r>
      <w:r w:rsidR="00E925F4">
        <w:fldChar w:fldCharType="begin"/>
      </w:r>
      <w:r w:rsidR="00E925F4">
        <w:instrText xml:space="preserve"> ADDIN ZOTERO_ITEM CSL_CITATION {"citationID":"oQ40TDBY","properties":{"formattedCitation":"(Carion et al., 2018; Lamka et al., 2023; Purdie et al., 2009)","plainCitation":"(Carion et al., 2018; Lamka et al., 2023; Purdie et al., 2009)","noteIndex":0},"citationItems":[{"id":19450,"uris":["http://zotero.org/users/14217530/items/P5E8JMFY"],"itemData":{"id":19450,"type":"article-journal","abstract":"Mangrove rivulus, Kryptolebias marmoratus, is a hermaphrodite fish capable of self-fertilization. This particularity allows to naturally produce highly homozygous and isogenic individuals. Despite the low genetic diversity, rivulus can live in extremely variable environments and adjust its phenotype accordingly. This species represents a unique opportunity to clearly distinguish the genetic and non-genetic factors implicated in adaptation and evolution, such as epigenetic mechanisms. It is thus a great model in aquatic ecotoxicology to investigate the effects of xenobiotics on the epigenome, and their potential long-term impacts. In the present study, we used the mangrove rivulus to investigate the effects of the neurotoxin ß-N-methylamino-L-alanine (BMAA) on larvae behaviors after 7 days exposure to two sub-lethal concentrations. Results show that BMAA can affect the maximal speed and prey capture (trials and failures), suggesting potential impacts on the organism’s fitness.","container-title":"Journal of Xenobiotics","DOI":"10.4081/xeno.2018.7820","ISSN":"2039-4713, 2039-4705","journalAbbreviation":"J Xenobiotics","language":"en","license":"http://creativecommons.org/licenses/by-nc/4.0","source":"DOI.org (Crossref)","title":"Behavioral effects of the neurotoxin ß-N-methylamino-L-alanine on the mangrove rivulus (Kryptolebias marmoratus) larvae","URL":"https://www.pagepressjournals.org/index.php/xeno/article/view/7820","author":[{"family":"Carion","given":"Alessandra"},{"family":"Hétru","given":"Julie"},{"family":"Markey","given":"Angèle"},{"family":"Suarez-Ulloa","given":"Victoria"},{"family":"Frédéric","given":"Silvestre"}],"accessed":{"date-parts":[["2025",2,10]]},"issued":{"date-parts":[["2018",10,29]]}}},{"id":19122,"uris":["http://zotero.org/users/14217530/items/P4PKNLRL"],"itemData":{"id":19122,"type":"article-journal","abstract":"Harmful algal blooms are a growing environmental concern in aquatic systems. Although it is known that some of the secondary metabolites produced by cyanobacteria can alter predator-prey dynamics in aquatic communities by reducing foraging and/or predator evasion success, the mechanisms underpinning such responses are largely unknown. In this study, we examined the effects of a potent algal neurotoxin, β-N-methylamino-L-alanine (BMAA), on the development and behavior of larval Fathead Minnows, Pimephales promelas, during predator-prey interactions. We exposed eggs and larvae to environmentally relevant concentrations of BMAA for 21 days, then tested subjects in prey-capture and predator-evasion assays designed to isolate the effects of exposure at sequential points of the stimulus-response pathway. Exposure was associated with changes in the ability of larvae to detect and respond to environmental stimuli (i.e., a live prey item and a simulated vibrational predator), as well as changes in behavior and locomotor performance during the response. Our ﬁndings suggest that chronic exposure to neurodegenerative cyanotoxins could alter the outcomes of predator-prey interactions in natural systems by impairing an animal's ability to perceive, process, and respond to relevant biotic stimuli.","container-title":"Science of The Total Environment","DOI":"10.1016/j.scitotenv.2023.163148","ISSN":"00489697","journalAbbreviation":"Science of The Total Environment","language":"en","page":"163148","source":"DOI.org (Crossref)","title":"Effects of developmental exposure to neurotoxic algal metabolites on predator-prey interactions in larval Pimephales promelas","volume":"879","author":[{"family":"Lamka","given":"Gina F."},{"family":"Auxier","given":"Autum N."},{"family":"Swank","given":"Ally"},{"family":"Esarey","given":"Katie"},{"family":"Mullinax","given":"Hannah R."},{"family":"Seymour","given":"Ryan D."},{"family":"Ward","given":"Jessica L."}],"issued":{"date-parts":[["2023",6]]}}},{"id":19488,"uris":["http://zotero.org/users/14217530/items/J3K53XZE"],"itemData":{"id":19488,"type":"article-journal","abstract":"N-Methylamino-L-alanine (BMAA), a neurotoxic amino acid, is produced by members of all known groups of cyanobacteria. In the presence of added carbonate, BMAA generates an analogue of glutamate which has been associated with motor neuron (MN) diseases via a mechanism of motor neurone speciﬁc excitotoxicity. The toxicity of BMAA has been established in various mammalian test models, but the widespread aquatic production of BMAA raises questions of BMAA toxicity to aquatic organisms. Zebraﬁsh (Danio rerio) embryos were exposed to varying concentrations of BMAA (5–50,000 ␮g l−1) with and without added carbonate. BMAA exposure induced a range of neuro-muscular and developmental abnormalities in D. rerio, which can be directly related to disruptions to glutamatergic signalling pathways. When exposed to BMAA plus added carbonate, the incidence of pericardial oedema increased by up to 21% in test subjects, correlating with a reduction in heart rate. Increased incidence of abnormal spinal axis formation was seen in all D. rerio larvae exposed to BMAA concentrations of ≥50 ␮g l−1, with a further 10% increase from ≥500 ␮g l−1 BMAA when carbonate species were present. A dose-dependent increase in clonus-like convulsions was observable in embryos exposed to ≥5 ␮g l−1 BMAA ± added carbonate. This is the ﬁrst study on the neuro-muscular and developmental effects of BMAA exposure on aquatic vertebrates. The present ﬁndings, plus the potentially widespread production of BMAA in aquatic cyanobacteria, indicate a need for information of exposure levels, duration and toxic outcomes in aquatic biota.","container-title":"Aquatic Toxicology","DOI":"10.1016/j.aquatox.2009.02.009","ISSN":"0166445X","issue":"4","journalAbbreviation":"Aquatic Toxicology","language":"en","license":"https://www.elsevier.com/tdm/userlicense/1.0/","page":"279-284","source":"DOI.org (Crossref)","title":"Effects of the cyanobacterial neurotoxin β-N-methylamino-L-alanine on the early-life stage development of zebrafish (Danio rerio)","volume":"95","author":[{"family":"Purdie","given":"E.L."},{"family":"Samsudin","given":"S."},{"family":"Eddy","given":"F.B."},{"family":"Codd","given":"G.A."}],"issued":{"date-parts":[["2009",12,13]]}}}],"schema":"https://github.com/citation-style-language/schema/raw/master/csl-citation.json"} </w:instrText>
      </w:r>
      <w:r w:rsidR="00E925F4">
        <w:fldChar w:fldCharType="separate"/>
      </w:r>
      <w:r w:rsidR="00E925F4">
        <w:rPr>
          <w:noProof/>
        </w:rPr>
        <w:t>(Carion et al., 2018; Lamka et al., 2023; Purdie et al., 2009)</w:t>
      </w:r>
      <w:r w:rsidR="00E925F4">
        <w:fldChar w:fldCharType="end"/>
      </w:r>
      <w:r w:rsidR="00E925F4">
        <w:t>.</w:t>
      </w:r>
      <w:r>
        <w:t xml:space="preserve"> Although reproductive fitness and behaviors were unaffected by 14 days of sub-lethal exposure to BMAA in mangrove </w:t>
      </w:r>
      <w:proofErr w:type="spellStart"/>
      <w:r>
        <w:t>rivulus</w:t>
      </w:r>
      <w:proofErr w:type="spellEnd"/>
      <w:r>
        <w:t xml:space="preserve"> fish, altered gene expression resulted in long-lasting effects on the brain (</w:t>
      </w:r>
      <w:proofErr w:type="spellStart"/>
      <w:r>
        <w:rPr>
          <w:i/>
        </w:rPr>
        <w:t>Kryptolebias</w:t>
      </w:r>
      <w:proofErr w:type="spellEnd"/>
      <w:r>
        <w:rPr>
          <w:i/>
        </w:rPr>
        <w:t xml:space="preserve"> marmoratus</w:t>
      </w:r>
      <w:r>
        <w:t xml:space="preserve">; </w:t>
      </w:r>
      <w:r w:rsidR="00E925F4">
        <w:fldChar w:fldCharType="begin"/>
      </w:r>
      <w:r w:rsidR="00E925F4">
        <w:instrText xml:space="preserve"> ADDIN ZOTERO_ITEM CSL_CITATION {"citationID":"8h8DeWl3","properties":{"formattedCitation":"(Carion et al., 2020)","plainCitation":"(Carion et al., 2020)","noteIndex":0},"citationItems":[{"id":17930,"uris":["http://zotero.org/users/14217530/items/8NPIZL9M"],"itemData":{"id":17930,"type":"article-journal","abstract":"β-N-Methylamino-L-alanine (BMAA), a neurotoxin naturally produced by cyanobacteria, diatoms and dinoflagellates, constitutes a serious environmental and health threat especially during acute blooms, which are becoming more frequent. This neurotoxin is implicated in several neurodegenerative diseases (ND) in humans through contaminated water or food consumption. Even low doses of neurotoxic compounds (NCs) can have lasting effects later in life. In this sense, early stages of development constitute a period of high sensitivity to environmental influence, particularly for the central nervous system. To understand the mechanisms underlying the delayed effects of NCs, newly hatched larvae of the mangrove rivulus fish, Kryptolebias marmoratus, were exposed to two sub-lethal doses of BMAA (20 μg/L and 15 mg/L) for 14 days. This fish naturally produces isogenic lineages due to its self-fertilizing reproduction, which is unique case among vertebrates. It thus provides genetic characteristics that allow scientists to study organisms’ true reaction norm, minimizing genetic variability and focusing exclusively on the effects of the environment. Effect assessment was performed at different levels of biological organization to detect inconspicuous effects of BMAA, since this molecule displays long retention in organisms. BMAA effects on life history traits as well as behavioral traits such as boldness and aggressiveness were assessed more than 100 days after exposure. In addition, the relative expression of 7 potential BMAA target genes was studied, given their involvement in neurotransmission or their association with individual variation in boldness and aggressiveness. Selected genes code for reticulon 4 (RTN4), glutamate vesicular transporter 1 (Slc17a7), glutamine synthetase a (Glula), dopamine receptor D4 (DRD4), monoamine oxidase A (MAOA), calmodulin (CaM) and epedymine (Epd). Despite observing no effects of BMAA on growth, reproduction and behavioral traits, BMAA induced a significant increase of the expression of CaM and MAOA genes at 20 μg/L BMAA compared to the control group. A significant decrease of expression was observed between this lowest BMAA dose and 15 mg/L for DRD4, MAOA and CaM genes. Our results suggest disruption of glutamate turnover, intracellular dopamine depletion and activation of astrocyte protective mechanisms, indicating that BMAA might be excitotoxic. Our study revealed that BMAA can have long-lasting effects on the brain that are suspected to affect phenotypic traits with aging. Furthermore, it highlights the importance of studying delayed effects in ecotoxicological studies.","container-title":"NeuroToxicology","DOI":"10.1016/j.neuro.2020.04.007","ISSN":"18729711","issue":"April","note":"PMID: 32380192\npublisher: Elsevier","page":"110-121","title":"Behavior and gene expression in the brain of adult self-fertilizing mangrove rivulus fish (Kryptolebias marmoratus) after early life exposure to the neurotoxin β-N-methylamino-L-alanine (BMAA)","volume":"79","author":[{"family":"Carion","given":"Alessandra"},{"family":"Markey","given":"Angèle"},{"family":"Hétru","given":"Julie"},{"family":"Carpentier","given":"Camille"},{"family":"Suarez-Ulloa","given":"Victoria"},{"family":"Denoël","given":"Mathieu"},{"family":"Earley","given":"Ryan L."},{"family":"Silvestre","given":"Frédéric"}],"issued":{"date-parts":[["2020"]]}}}],"schema":"https://github.com/citation-style-language/schema/raw/master/csl-citation.json"} </w:instrText>
      </w:r>
      <w:r w:rsidR="00E925F4">
        <w:fldChar w:fldCharType="separate"/>
      </w:r>
      <w:r w:rsidR="00E925F4">
        <w:rPr>
          <w:noProof/>
        </w:rPr>
        <w:t>Carion et al., 2020)</w:t>
      </w:r>
      <w:r w:rsidR="00E925F4">
        <w:fldChar w:fldCharType="end"/>
      </w:r>
      <w:r>
        <w:t>.</w:t>
      </w:r>
    </w:p>
    <w:p w14:paraId="7A6517EE" w14:textId="5B753D00" w:rsidR="00696890" w:rsidRDefault="00000000" w:rsidP="00E925F4">
      <w:pPr>
        <w:spacing w:line="480" w:lineRule="auto"/>
        <w:ind w:firstLine="720"/>
        <w:contextualSpacing/>
      </w:pPr>
      <w:r>
        <w:t>The Fathead Minnow (</w:t>
      </w:r>
      <w:proofErr w:type="spellStart"/>
      <w:r>
        <w:rPr>
          <w:i/>
        </w:rPr>
        <w:t>Pimephales</w:t>
      </w:r>
      <w:proofErr w:type="spellEnd"/>
      <w:r>
        <w:rPr>
          <w:i/>
        </w:rPr>
        <w:t xml:space="preserve"> </w:t>
      </w:r>
      <w:proofErr w:type="spellStart"/>
      <w:r>
        <w:rPr>
          <w:i/>
        </w:rPr>
        <w:t>promelas</w:t>
      </w:r>
      <w:proofErr w:type="spellEnd"/>
      <w:r>
        <w:t>) is an emerging model for studies of anthropogenic effects on behavior</w:t>
      </w:r>
      <w:r w:rsidR="00C878D6">
        <w:t xml:space="preserve"> </w:t>
      </w:r>
      <w:r w:rsidR="00C878D6">
        <w:fldChar w:fldCharType="begin"/>
      </w:r>
      <w:r w:rsidR="00C878D6">
        <w:instrText xml:space="preserve"> ADDIN ZOTERO_ITEM CSL_CITATION {"citationID":"pnEywQnI","properties":{"formattedCitation":"(Ankley &amp; Villeneuve, 2006; Lavelle &amp; Sorensen, 2011; Vignet &amp; Parrott, 2017)","plainCitation":"(Ankley &amp; Villeneuve, 2006; Lavelle &amp; Sorensen, 2011; Vignet &amp; Parrott, 2017)","noteIndex":0},"citationItems":[{"id":19516,"uris":["http://zotero.org/users/14217530/items/UW4EMRKC"],"itemData":{"id":19516,"type":"article-journal","abstract":"This paper reviews the roles of the fathead minnow (Pimephales promelas) as a small ﬁsh model in the ﬁeld of aquatic toxicology. The species has been (and is) extensively used both for regulatory testing and research, especially in North America. For example, tests with the fathead minnow, ranging from 48-h lethality through partial and full life-cycle assays, are routinely used for regulatory programs aimed at assessing potential risks of new chemicals such as high-production volume materials and pesticides, as well as impacts of complex mixtures like efﬂuents. The species also has been used for a wide variety of research applications focused on topics like the development of quantitative structure–activity relationship models, mixture toxicity, extrapolation of the effects of chemicals across species, and understanding the results of laboratory assays relative to impacts in the ﬁeld. Attributes of the fathead minnow also make it an excellent model for addressing new challenges in aquatic toxicology, including identiﬁcation of sensitive life-stages/endpoints for chemicals with differing modes/mechanisms of action, predicting population-level effects based on data collected from lower levels of biological organization, and exploring/understanding the emerging role of genomics in research and regulation.","container-title":"Aquatic Toxicology","DOI":"10.1016/j.aquatox.2006.01.018","ISSN":"0166445X","issue":"1","journalAbbreviation":"Aquatic Toxicology","language":"en","license":"https://www.elsevier.com/tdm/userlicense/1.0/","page":"91-102","source":"DOI.org (Crossref)","title":"The fathead minnow in aquatic toxicology: Past, present and future","title-short":"The fathead minnow in aquatic toxicology","volume":"78","author":[{"family":"Ankley","given":"Gerald T."},{"family":"Villeneuve","given":"Daniel L."}],"issued":{"date-parts":[["2006",6]]}}},{"id":19515,"uris":["http://zotero.org/users/14217530/items/QAMM9T8M"],"itemData":{"id":19515,"type":"article-journal","abstract":"Laboratory studies of adult male fathead minnows have shown that when they are exposed to estrogens, they lose their ability to compete for access to females and sire young, suggesting that estrogenic efﬂuents may reduce the genetic ﬁtness of populations of wild ﬁshes. However, it is unknown whether wild ﬁsh which are exposed to efﬂuent actually compete with unexposed ﬁshes, how long effects of estrogen exposure last, and whether females are affected by estrogens. This study addressed these issues using the fathead minnow (FHM) and efﬂuent from the Metropolitan Wastewater Treatment Plant (MWTP) a wellstudied source of environmental estrogens (EEs) in the Mississippi River. Maze tests found that adult FHMs are neither attracted nor repelled by MWTP efﬂuent while previous studies have shown that minnows are attracted to the warmer waters which characterize efﬂuents; it is realistic that previously unexposed ﬁsh enter MWTP efﬂuent in the spring and then compete with exposed individuals. Competitive spawning experiments showed that male FHMs exposed to 44 ng E2/l (a high but realistic level) for three weeks failed to compete with unexposed males while males exposed to 4 ng E2/l outcompeted and sired more young than unexposed males (p &lt; 0.05). The effects of estrogen exposure disappeared within a week of moving ﬁsh into uncontaminated water. Female FHM reproductive output and behavior were unaffected by exposure to estrogen. Taken together, these experiments suggest that the behavior of wild ﬁshes likely determines their exposure to EEs and that while the effects of this exposure are likely signiﬁcant to populations of wild ﬁsh, they will be location speciﬁc because of factors which determine the duration and intensity of male exposure. We conclude that the role of ﬁsh behavior in endocrine disruption strongly warrants additional consideration.","container-title":"Aquatic Toxicology","DOI":"10.1016/j.aquatox.2010.12.007","ISSN":"0166445X","issue":"3-4","journalAbbreviation":"Aquatic Toxicology","language":"en","license":"https://www.elsevier.com/tdm/userlicense/1.0/","page":"521-528","source":"DOI.org (Crossref)","title":"Behavioral responses of adult male and female fathead minnows to a model estrogenic effluent and its effects on exposure regime and reproductive success","volume":"101","author":[{"family":"Lavelle","given":"Candice"},{"family":"Sorensen","given":"Peter W."}],"issued":{"date-parts":[["2011",2]]}}},{"id":19519,"uris":["http://zotero.org/users/14217530/items/ANARLFVH"],"itemData":{"id":19519,"type":"article-journal","container-title":"Behavioural Processes","DOI":"10.1016/j.beproc.2017.02.004","ISSN":"03766357","journalAbbreviation":"Behavioural Processes","language":"en","page":"15-21","source":"DOI.org (Crossref)","title":"Maturation of behaviour in the fathead minnow","volume":"138","author":[{"family":"Vignet","given":"Caroline"},{"family":"Parrott","given":"Joanne"}],"issued":{"date-parts":[["2017",5]]}}}],"schema":"https://github.com/citation-style-language/schema/raw/master/csl-citation.json"} </w:instrText>
      </w:r>
      <w:r w:rsidR="00C878D6">
        <w:fldChar w:fldCharType="separate"/>
      </w:r>
      <w:r w:rsidR="00C878D6">
        <w:rPr>
          <w:noProof/>
        </w:rPr>
        <w:t>(Ankley &amp; Villeneuve, 2006; Lavelle &amp; Sorensen, 2011; Vignet &amp; Parrott, 2017)</w:t>
      </w:r>
      <w:r w:rsidR="00C878D6">
        <w:fldChar w:fldCharType="end"/>
      </w:r>
      <w:r>
        <w:t>. This species is easily bred in captivity and can typically reach maturity at 5 months</w:t>
      </w:r>
      <w:r w:rsidR="007A1D08">
        <w:t xml:space="preserve"> </w:t>
      </w:r>
      <w:r w:rsidR="007A1D08">
        <w:fldChar w:fldCharType="begin"/>
      </w:r>
      <w:r w:rsidR="007A1D08">
        <w:instrText xml:space="preserve"> ADDIN ZOTERO_ITEM CSL_CITATION {"citationID":"fkvGL1A5","properties":{"formattedCitation":"(Leino et al., 2005)","plainCitation":"(Leino et al., 2005)","noteIndex":0},"citationItems":[{"id":19473,"uris":["http://zotero.org/users/14217530/items/N6NWYE2W"],"itemData":{"id":19473,"type":"article-journal","abstract":"Examination of gonadal histopathology has been beneﬁcial in understanding and assessing the effects of potential endocrine disrupting chemicals in ﬁsh and other organisms. The present study describes the normal gonadal histology of the fathead minnow (Pimephales promelas), a widely used test organism, reviews typical effects of endocrine disrupting chemicals with different modes/mechanisms of action on the histological structure of the ovaries and testes, and recommends methods for optimizing histopathological results.","container-title":"Environmental Toxicology and Pharmacology","DOI":"10.1016/j.etap.2004.05.010","ISSN":"13826689","issue":"1","journalAbbreviation":"Environmental Toxicology and Pharmacology","language":"en","license":"https://www.elsevier.com/tdm/userlicense/1.0/","page":"85-98","source":"DOI.org (Crossref)","title":"Gonadal histology and characteristic histopathology associated with endocrine disruption in the adult fathead minnow (Pimephales promelas)","volume":"19","author":[{"family":"Leino","given":"Richard L."},{"family":"Jensen","given":"Kathleen M."},{"family":"Ankley","given":"Gerald T."}],"issued":{"date-parts":[["2005",1]]}}}],"schema":"https://github.com/citation-style-language/schema/raw/master/csl-citation.json"} </w:instrText>
      </w:r>
      <w:r w:rsidR="007A1D08">
        <w:fldChar w:fldCharType="separate"/>
      </w:r>
      <w:r w:rsidR="007A1D08">
        <w:rPr>
          <w:noProof/>
        </w:rPr>
        <w:t>(Leino et al., 2005)</w:t>
      </w:r>
      <w:r w:rsidR="007A1D08">
        <w:fldChar w:fldCharType="end"/>
      </w:r>
      <w:r>
        <w:t xml:space="preserve">. Ecologically, the Fathead Minnow serves an important role in the middle of the trophic system. In one study, water contamination with birth control hormones decreased the reproductive success, and therefore population size, of the Fathead Minnow which led to significant indirect effects on the ecosystem; lake trout, a species that predates the Fathead Minnow, sharply declined in the year after hormone additions, but emergence of water-associated insects (the prey </w:t>
      </w:r>
      <w:r>
        <w:lastRenderedPageBreak/>
        <w:t>of Fathead Minnows) increased</w:t>
      </w:r>
      <w:r w:rsidR="007414CA">
        <w:t xml:space="preserve"> </w:t>
      </w:r>
      <w:r w:rsidR="007414CA">
        <w:fldChar w:fldCharType="begin"/>
      </w:r>
      <w:r w:rsidR="007414CA">
        <w:instrText xml:space="preserve"> ADDIN ZOTERO_ITEM CSL_CITATION {"citationID":"LnmfPMCE","properties":{"formattedCitation":"(Kidd et al., 2014)","plainCitation":"(Kidd et al., 2014)","noteIndex":0},"citationItems":[{"id":19076,"uris":["http://zotero.org/users/14217530/items/DMRGM3N9"],"itemData":{"id":19076,"type":"article-journal","abstract":"Endocrine-disrupting chemicals (EDCs) in municipal effluents directly affect the sexual development and reproductive success of fishes, but indirect effects on invertebrate prey or fish predators through reduced predation or prey availability, respectively, are unknown. At the Experimental Lakes Area in northwestern Ontario, Canada, a long-term, whole-lake experiment was conducted using a before-after-control-impact design to determine both direct and indirect effects of the synthetic oestrogen used in the birth control pill, 17α-ethynyloestradiol (EE2). Algal, microbial, zooplankton and benthic invertebrate communities showed no declines in abundance during three summers of EE2 additions (5–6 ng l\n              −1\n              ), indicating no direct toxic effects. Recruitment of fathead minnow (\n              Pimephales promelas\n              ) failed, leading to a near-extirpation of this species both 2 years during (young-of-year, YOY) and 2 years following (adults and YOY) EE2 additions. Body condition of male lake trout (\n              Salvelinus namaycush\n              ) and male and female white sucker (\n              Catostomus commersonii\n              ) declined before changes in prey abundance, suggesting direct effects of EE2 on this endpoint. Evidence of indirect effects of EE2 was also observed. Increases in zooplankton,\n              Chaoborus\n              , and emerging insects were observed after 2 or 3 years of EE2 additions, strongly suggesting indirect effects mediated through the reduced abundance of several small-bodied fishes. Biomass of top predator lake trout declined by 23–42% during and after EE2 additions, most probably an indirect effect from the loss of its prey species, the fathead minnow and slimy sculpin (\n              Cottus cognatus\n              ). Our results demonstrate that small-scale studies focusing solely on direct effects are likely to underestimate the true environmental impacts of oestrogens in municipal wastewaters and provide further evidence of the value of whole-ecosystem experiments for understanding indirect effects of EDCs and other aquatic stressors.","container-title":"Philosophical Transactions of the Royal Society B: Biological Sciences","DOI":"10.1098/rstb.2013.0578","ISSN":"0962-8436, 1471-2970","issue":"1656","journalAbbreviation":"Phil. Trans. R. Soc. B","language":"en","page":"20130578","source":"DOI.org (Crossref)","title":"Direct and indirect responses of a freshwater food web to a potent synthetic oestrogen","volume":"369","author":[{"family":"Kidd","given":"Karen A."},{"family":"Paterson","given":"Michael J."},{"family":"Rennie","given":"Michael D."},{"family":"Podemski","given":"Cheryl L."},{"family":"Findlay","given":"Dave L."},{"family":"Blanchfield","given":"Paul J."},{"family":"Liber","given":"Karsten"}],"issued":{"date-parts":[["2014",11,19]]}}}],"schema":"https://github.com/citation-style-language/schema/raw/master/csl-citation.json"} </w:instrText>
      </w:r>
      <w:r w:rsidR="007414CA">
        <w:fldChar w:fldCharType="separate"/>
      </w:r>
      <w:r w:rsidR="007414CA">
        <w:rPr>
          <w:noProof/>
        </w:rPr>
        <w:t>(Kidd et al., 2014)</w:t>
      </w:r>
      <w:r w:rsidR="007414CA">
        <w:fldChar w:fldCharType="end"/>
      </w:r>
      <w:r>
        <w:t>. Understanding how secondary consumers respond to sublethal levels of toxin exposure can provide valuable insight into the broader implications of neurotoxins within the environment.</w:t>
      </w:r>
    </w:p>
    <w:p w14:paraId="1354091D" w14:textId="77777777" w:rsidR="00696890" w:rsidRDefault="00000000" w:rsidP="007414CA">
      <w:pPr>
        <w:spacing w:line="480" w:lineRule="auto"/>
        <w:ind w:firstLine="720"/>
        <w:contextualSpacing/>
        <w:rPr>
          <w:b/>
        </w:rPr>
      </w:pPr>
      <w:r>
        <w:t>In this study, we exposed Fathead Minnow embryos and larva to sublethal concentrations of BMAA during early development to examine the influence of this cyanotoxin on the development of behavioral consistencies. After a 21-day exposure period, minnows were tested at eight benchmarks until maturity to examine if exposed fish exhibit altered behavioral development. Specifically, we focused on asking (1) Does BMAA affect whether fish show consistent individual differences in behavior across time (i.e., personality traits)? (2) Are personality traits significantly correlated to form a behavioral syndrome? (3) How does BMAA exposure affect behavior in the open field test? Longitudinal studies such as this can reveal delayed or progressive effects of toxin exposure, a crucial step in characterizing the risks of BMAA in aquatic ecosystems.</w:t>
      </w:r>
    </w:p>
    <w:bookmarkEnd w:id="4"/>
    <w:p w14:paraId="19EE568F" w14:textId="77777777" w:rsidR="00696890" w:rsidRDefault="00000000" w:rsidP="00BA75EF">
      <w:pPr>
        <w:spacing w:line="480" w:lineRule="auto"/>
        <w:contextualSpacing/>
        <w:rPr>
          <w:b/>
        </w:rPr>
      </w:pPr>
      <w:r>
        <w:rPr>
          <w:b/>
        </w:rPr>
        <w:t>MATERIALS AND METHODS</w:t>
      </w:r>
    </w:p>
    <w:p w14:paraId="677B6831" w14:textId="77777777" w:rsidR="00696890" w:rsidRDefault="00000000" w:rsidP="00BA75EF">
      <w:pPr>
        <w:spacing w:line="480" w:lineRule="auto"/>
        <w:contextualSpacing/>
        <w:rPr>
          <w:b/>
        </w:rPr>
      </w:pPr>
      <w:r>
        <w:rPr>
          <w:b/>
        </w:rPr>
        <w:t>Subjects and animal care</w:t>
      </w:r>
    </w:p>
    <w:p w14:paraId="0458FB24" w14:textId="77777777" w:rsidR="00696890" w:rsidRDefault="00000000" w:rsidP="007414CA">
      <w:pPr>
        <w:spacing w:line="480" w:lineRule="auto"/>
        <w:ind w:firstLine="720"/>
        <w:contextualSpacing/>
      </w:pPr>
      <w:r>
        <w:t xml:space="preserve">The subjects of this study were the progeny of six-month old </w:t>
      </w:r>
      <w:r>
        <w:rPr>
          <w:i/>
        </w:rPr>
        <w:t xml:space="preserve">P. </w:t>
      </w:r>
      <w:proofErr w:type="spellStart"/>
      <w:r>
        <w:rPr>
          <w:i/>
        </w:rPr>
        <w:t>promelas</w:t>
      </w:r>
      <w:proofErr w:type="spellEnd"/>
      <w:r>
        <w:t xml:space="preserve"> purchased from a culturing facility (Environmental Consulting and Testing; WI, USA). Breeding groups, each consisting of two females and one male, were housed in 6-L tanks in a continuous flow-through system (</w:t>
      </w:r>
      <w:proofErr w:type="spellStart"/>
      <w:r>
        <w:t>Aquaneering</w:t>
      </w:r>
      <w:proofErr w:type="spellEnd"/>
      <w:r>
        <w:t xml:space="preserve">, CA, USA). </w:t>
      </w:r>
      <w:commentRangeStart w:id="7"/>
      <w:r>
        <w:t>Each tank contained a spawning tile for clutches to be laid upon. Spawning tiles were monitored twice daily, and clutches were removed on the day they were laid and randomly assigned to a control or one of two treatment groups.</w:t>
      </w:r>
      <w:commentRangeEnd w:id="7"/>
      <w:r>
        <w:commentReference w:id="7"/>
      </w:r>
      <w:r>
        <w:t xml:space="preserve"> The fish were fed live prey items (</w:t>
      </w:r>
      <w:r>
        <w:rPr>
          <w:i/>
        </w:rPr>
        <w:t xml:space="preserve">Artemia </w:t>
      </w:r>
      <w:proofErr w:type="spellStart"/>
      <w:r>
        <w:rPr>
          <w:i/>
        </w:rPr>
        <w:t>franciscana</w:t>
      </w:r>
      <w:proofErr w:type="spellEnd"/>
      <w:r>
        <w:t xml:space="preserve">; Brine Shrimp Direct, UT, USA) twice daily and were maintained throughout the experiment under a 16 h: 8 h light-dark regime at room temperature </w:t>
      </w:r>
      <w:r>
        <w:lastRenderedPageBreak/>
        <w:t>(mean ± SD: 20.6°C ± 0.86°C). Mortality events were monitored twice daily. All procedures were approved by the Institutional Animal Care and Use Committee at Ball State University (1142896-1).</w:t>
      </w:r>
    </w:p>
    <w:p w14:paraId="3B9EE590" w14:textId="77777777" w:rsidR="007414CA" w:rsidRDefault="00000000" w:rsidP="007414CA">
      <w:pPr>
        <w:spacing w:line="480" w:lineRule="auto"/>
        <w:contextualSpacing/>
        <w:rPr>
          <w:b/>
        </w:rPr>
      </w:pPr>
      <w:r>
        <w:rPr>
          <w:b/>
        </w:rPr>
        <w:t>Treatment regime</w:t>
      </w:r>
    </w:p>
    <w:p w14:paraId="02DAE875" w14:textId="677D25D2" w:rsidR="00696890" w:rsidRPr="007414CA" w:rsidRDefault="00000000" w:rsidP="007414CA">
      <w:pPr>
        <w:spacing w:line="480" w:lineRule="auto"/>
        <w:ind w:firstLine="720"/>
        <w:contextualSpacing/>
        <w:rPr>
          <w:b/>
        </w:rPr>
      </w:pPr>
      <w:r>
        <w:t>Stock solutions were prepared weekly, consisting of serially diluted solutions of powdered β-methylamino-L-alanine (BMAA; Sigma Aldrich, Inc., Germany) dissolved in ultra-pure water (Millipore, MA, USA), and stored in amber glass bottles at 4°C. Treatments with nominal concentrations of 5 or 25 ng/L BMAA (hereafter referred to as BMAA</w:t>
      </w:r>
      <w:r>
        <w:rPr>
          <w:vertAlign w:val="subscript"/>
        </w:rPr>
        <w:t>LOW</w:t>
      </w:r>
      <w:r>
        <w:t xml:space="preserve"> and BMAA</w:t>
      </w:r>
      <w:r>
        <w:rPr>
          <w:vertAlign w:val="subscript"/>
        </w:rPr>
        <w:t>HIGH</w:t>
      </w:r>
      <w:r>
        <w:t xml:space="preserve">) and a control (0 ng/L) were prepared daily by adding an appropriate concentration of stock solution to aged, aerated water. Liquid chromatography-tandem mass spectrometry (LC-MS/MS) was used to measure concentrations of stock solutions at the start of the experiment (Indiana State Department of Health; see </w:t>
      </w:r>
      <w:proofErr w:type="spellStart"/>
      <w:r>
        <w:t>Lamka</w:t>
      </w:r>
      <w:proofErr w:type="spellEnd"/>
      <w:r>
        <w:t xml:space="preserve"> et al. 2023). BMAA has been detected in waterways in concentrations as low as 9 ng/L to as high as 23 µg/L</w:t>
      </w:r>
      <w:r w:rsidR="007414CA">
        <w:t xml:space="preserve"> </w:t>
      </w:r>
      <w:r w:rsidR="007414CA">
        <w:fldChar w:fldCharType="begin"/>
      </w:r>
      <w:r w:rsidR="007414CA">
        <w:instrText xml:space="preserve"> ADDIN ZOTERO_ITEM CSL_CITATION {"citationID":"3yQcblLu","properties":{"formattedCitation":"(Al-Sammak et al., 2014; Roy-Lachapelle et al., 2015; Vo Duy et al., 2019; Wiltsie et al., 2018)","plainCitation":"(Al-Sammak et al., 2014; Roy-Lachapelle et al., 2015; Vo Duy et al., 2019; Wiltsie et al., 2018)","noteIndex":0},"citationItems":[{"id":19443,"uris":["http://zotero.org/users/14217530/items/AQMGNCYJ"],"itemData":{"id":19443,"type":"article-journal","abstract":"Several groups of microorganisms are capable of producing toxins in aquatic environments. Cyanobacteria are prevalent blue green algae in freshwater systems,  and many species produce cyanotoxins which include a variety of chemical irritants, hepatotoxins and neurotoxins. Production and occurrence of potent neurotoxic cyanotoxins β-N-methylamino-l-alanine (BMAA), 2,4-diaminobutyric acid dihydrochloride (DABA), and anatoxin-a are especially critical with environmental implications to public and animal health. Biomagnification, though not well understood in aquatic systems, is potentially relevant to both human and animal health effects. Because little is known regarding their presence in fresh water, we investigated the occurrence and potential for bioaccumulation of cyanotoxins in several Nebraska reservoirs. Collection and analysis of 387 environmental and biological samples (water, fish, and aquatic plant) provided a snapshot of their occurrence. A sensitive detection method was developed using solid phase extraction (SPE) in combination with high pressure liquid chromatography-fluorescence detection (HPLC/FD) with confirmation by liquid chromatography-tandem mass spectrometry (LC/MS/MS). HPLC/FD detection limits ranged from 5 to 7 µg/L and LC/MS/MS detection limits were &lt;0.5 µg/L, while detection limits for biological samples were in the range of 0.8–3.2 ng/g depending on the matrix. Based on these methods, measurable levels   of these neurotoxic compounds were detected in approximately 25% of the samples, with detections of BMAA in about 18.1%, DABA in 17.1%, and anatoxin-a in 11.9%.","container-title":"Toxins","DOI":"10.3390/toxins6020488","ISSN":"2072-6651","issue":"2","journalAbbreviation":"Toxins","language":"en","license":"https://creativecommons.org/licenses/by/3.0/","page":"488-508","source":"DOI.org (Crossref)","title":"Co-occurrence of the Cyanotoxins BMAA, DABA and Anatoxin-a in Nebraska Reservoirs, Fish, and Aquatic Plants","volume":"6","author":[{"family":"Al-Sammak","given":"Maitham"},{"family":"Hoagland","given":"Kyle"},{"family":"Cassada","given":"David"},{"family":"Snow","given":"Daniel"}],"issued":{"date-parts":[["2014",1,28]]}}},{"id":19492,"uris":["http://zotero.org/users/14217530/items/FQAISQV6"],"itemData":{"id":19492,"type":"article-journal","container-title":"Analytical and Bioanalytical Chemistry","DOI":"10.1007/s00216-015-8722-2","ISSN":"1618-2642, 1618-2650","issue":"18","journalAbbreviation":"Anal Bioanal Chem","language":"en","page":"5487-5501","source":"DOI.org (Crossref)","title":"Determination of BMAA and three alkaloid cyanotoxins in lake water using dansyl chloride derivatization and high-resolution mass spectrometry","volume":"407","author":[{"family":"Roy-Lachapelle","given":"Audrey"},{"family":"Solliec","given":"Morgan"},{"family":"Sauvé","given":"Sébastien"}],"issued":{"date-parts":[["2015",7]]}}},{"id":19502,"uris":["http://zotero.org/users/14217530/items/ATYZJJXI"],"itemData":{"id":19502,"type":"article-journal","container-title":"PLOS ONE","DOI":"10.1371/journal.pone.0220698","ISSN":"1932-6203","issue":"8","journalAbbreviation":"PLoS ONE","language":"en","page":"e0220698","source":"DOI.org (Crossref)","title":"Analysis of the neurotoxin β-N-methylamino-L-alanine (BMAA) and isomers in surface water by FMOC derivatization liquid chromatography high resolution mass spectrometry","volume":"14","author":[{"family":"Vo Duy","given":"Sung"},{"family":"Munoz","given":"Gabriel"},{"family":"Dinh","given":"Quoc Tuc"},{"family":"Tien Do","given":"Dat"},{"family":"Simon","given":"Dana F."},{"family":"Sauvé","given":"Sébastien"}],"editor":[{"family":"Chauvat","given":"Franck"}],"issued":{"date-parts":[["2019",8,6]]}}},{"id":19507,"uris":["http://zotero.org/users/14217530/items/B573P7DX"],"itemData":{"id":19507,"type":"article-journal","abstract":"The eutrophication of waterways has led to a rise in cyanobacterial, harmful algal blooms (CyanoHABs) worldwide. The deterioration of water quality due to excess algal biomass in lakes has been well documented (e.g., water clarity, hypoxic conditions), but health risks associated with cyanotoxins remain largely unexplored in the absence of toxin information. This study is the ﬁrst to document the presence of dissolved microcystin, anatoxin-a, cylindrospermopsin, and β-N-methylamino-L-alanine in Jordan Lake, a major drinking water reservoir in North Carolina. Saxitoxin presence was not conﬁrmed. Multiple toxins were detected at 86% of the tested sites and during 44% of the sampling events between 2014 and 2016. Although concentrations were low, continued exposure of organisms to multiple toxins raises some concerns. A combination of discrete sampling and in-situ tracking (Solid Phase Adsorption Toxin Tracking [SPATT]) revealed that microcystin and anatoxin were the most pervasive year-round. Between 2011 and 2016, summer and fall blooms were dominated by the same cyanobacterial genera, all of which are suggested producers of single or multiple cyanotoxins. The study’s ﬁndings provide further evidence of the ubiquitous nature of cyanotoxins, and the challenges involved in linking CyanoHAB dynamics to speciﬁc environmental forcing factors are discussed.","container-title":"Toxins","DOI":"10.3390/toxins10020092","ISSN":"2072-6651","issue":"2","journalAbbreviation":"Toxins","language":"en","license":"https://creativecommons.org/licenses/by/4.0/","page":"92","source":"DOI.org (Crossref)","title":"Algal Blooms and Cyanotoxins in Jordan Lake, North Carolina","volume":"10","author":[{"family":"Wiltsie","given":"Daniel"},{"family":"Schnetzer","given":"Astrid"},{"family":"Green","given":"Jason"},{"family":"Vander Borgh","given":"Mark"},{"family":"Fensin","given":"Elizabeth"}],"issued":{"date-parts":[["2018",2,24]]}}}],"schema":"https://github.com/citation-style-language/schema/raw/master/csl-citation.json"} </w:instrText>
      </w:r>
      <w:r w:rsidR="007414CA">
        <w:fldChar w:fldCharType="separate"/>
      </w:r>
      <w:r w:rsidR="007414CA">
        <w:rPr>
          <w:noProof/>
        </w:rPr>
        <w:t>(Al-Sammak et al., 2014; Roy-Lachapelle et al., 2015; Vo Duy et al., 2019; Wiltsie et al., 2018)</w:t>
      </w:r>
      <w:r w:rsidR="007414CA">
        <w:fldChar w:fldCharType="end"/>
      </w:r>
      <w:r>
        <w:t>, therefore we used conservative sub-lethal but environmentally relevant stock concentrations of the chemical. The water was exchanged daily using a 50% static renewal protocol to account for degradation</w:t>
      </w:r>
      <w:r w:rsidR="00C878D6">
        <w:t xml:space="preserve"> </w:t>
      </w:r>
      <w:r w:rsidR="00C878D6">
        <w:fldChar w:fldCharType="begin"/>
      </w:r>
      <w:r w:rsidR="00C878D6">
        <w:instrText xml:space="preserve"> ADDIN ZOTERO_ITEM CSL_CITATION {"citationID":"FV6NZwI0","properties":{"formattedCitation":"(United States Environmental Protection Agency, 2002)","plainCitation":"(United States Environmental Protection Agency, 2002)","noteIndex":0},"citationItems":[{"id":19520,"uris":["http://zotero.org/users/14217530/items/E9NJUZ64"],"itemData":{"id":19520,"type":"report","number":"Fifth Edition","publisher":"US Environmental Protection Agency Office of Water","title":"Methods for Measuring the Acute Toxicity of Effluents and Receiving Waters to Freshwater and Marine Organisms","author":[{"family":"United States Environmental Protection Agency","given":""}],"issued":{"date-parts":[["2002"]]}}}],"schema":"https://github.com/citation-style-language/schema/raw/master/csl-citation.json"} </w:instrText>
      </w:r>
      <w:r w:rsidR="00C878D6">
        <w:fldChar w:fldCharType="separate"/>
      </w:r>
      <w:r w:rsidR="00C878D6">
        <w:rPr>
          <w:noProof/>
        </w:rPr>
        <w:t>(United States Environmental Protection Agency, 2002)</w:t>
      </w:r>
      <w:r w:rsidR="00C878D6">
        <w:fldChar w:fldCharType="end"/>
      </w:r>
      <w:r w:rsidR="00C878D6">
        <w:t>,</w:t>
      </w:r>
      <w:r>
        <w:t xml:space="preserve"> as a related experiment indicated substantial degradation of BMAA over 24 h (</w:t>
      </w:r>
      <w:proofErr w:type="spellStart"/>
      <w:r>
        <w:t>Lamka</w:t>
      </w:r>
      <w:proofErr w:type="spellEnd"/>
      <w:r>
        <w:t xml:space="preserve"> et al. 2023).</w:t>
      </w:r>
    </w:p>
    <w:p w14:paraId="23147FDC" w14:textId="674EE508" w:rsidR="00696890" w:rsidRDefault="00000000" w:rsidP="007414CA">
      <w:pPr>
        <w:spacing w:line="480" w:lineRule="auto"/>
        <w:ind w:firstLine="720"/>
        <w:contextualSpacing/>
      </w:pPr>
      <w:r>
        <w:t>Fish in the BMAA</w:t>
      </w:r>
      <w:r>
        <w:rPr>
          <w:vertAlign w:val="subscript"/>
        </w:rPr>
        <w:t>LOW</w:t>
      </w:r>
      <w:r>
        <w:t xml:space="preserve"> and BMAA</w:t>
      </w:r>
      <w:r>
        <w:rPr>
          <w:vertAlign w:val="subscript"/>
        </w:rPr>
        <w:t>HIGH</w:t>
      </w:r>
      <w:r>
        <w:t xml:space="preserve"> groups were exposed to BMAA for the first 21 days post-fertilization (</w:t>
      </w:r>
      <w:proofErr w:type="spellStart"/>
      <w:r>
        <w:t>dpf</w:t>
      </w:r>
      <w:proofErr w:type="spellEnd"/>
      <w:r>
        <w:t xml:space="preserve">) and subsequently reared in clean water for the remainder of the experiment. Clutches were maintained on the spawning tile in a 750 mL glass vessel fitted with an </w:t>
      </w:r>
      <w:proofErr w:type="spellStart"/>
      <w:r>
        <w:t>airstone</w:t>
      </w:r>
      <w:proofErr w:type="spellEnd"/>
      <w:r>
        <w:t xml:space="preserve"> for the first 5 </w:t>
      </w:r>
      <w:proofErr w:type="spellStart"/>
      <w:r>
        <w:t>dpf</w:t>
      </w:r>
      <w:proofErr w:type="spellEnd"/>
      <w:r>
        <w:t xml:space="preserve"> before being transferred to individual </w:t>
      </w:r>
      <w:r>
        <w:lastRenderedPageBreak/>
        <w:t xml:space="preserve">housing containers (6-well plate; Corning, Inc., NY, USA) where they hatched. The fish were housed separately after hatching due to the inability to mark newly hatched fish </w:t>
      </w:r>
      <w:r w:rsidR="007414CA">
        <w:fldChar w:fldCharType="begin"/>
      </w:r>
      <w:r w:rsidR="007414CA">
        <w:instrText xml:space="preserve"> ADDIN ZOTERO_ITEM CSL_CITATION {"citationID":"uEyq6fTg","properties":{"formattedCitation":"(Frederick, 1997; Polverino et al., 2016)","plainCitation":"(Frederick, 1997; Polverino et al., 2016)","noteIndex":0},"citationItems":[{"id":19459,"uris":["http://zotero.org/users/14217530/items/I8XK9IVS"],"itemData":{"id":19459,"type":"article-journal","abstract":"Fluorescent elastomer injection was used to mark newly settled Hawaiian coral reef fishes (8-56 mm SL) in the laboratory and in the field. Marking success was influenced by depth of subcutaneous tag injection, anatomical location of the tag, pigmentation of the skin at that location, and investigator’s experience with the technique. Visibility up to several months and little mortality was achieved with careful handling of the fish and skillful placement of the injection. In the laboratory, mortality related to marking occurred within 24 h of the procedure. Within this time, one mortality was observed for fish &gt; 20 mm SL; fish &lt; 20 mm SL experienced 13% mortality. Fish marked and held in the laboratory showed 100% tag visibility and retention for observation periods up to 76 d. Of 286 fish marked, released and tracked in the field, 67% were regularly resighted for observation periods up to 130 d. Of 59 fish observed in the field for at least 45 d, 36% were resighted; four were resighted at least 100 d after marking. Visibility of one tag was reduced over the first 30 d by growth of surrounding tissue. Because of small tag size and the large number of unique combinations of tag color and injection location, field identification of individuals was possible. Success in recognizing individually marked fish in the field required some observer experience. Although not necessary in this study, under low visibility conditions, resighting success could be enhanced with the use of UV-A filtered light.","container-title":"BULLETIN OF MARINE SCIENCE","language":"en","source":"Zotero","title":"Evaluation of Fluorescent Elastomer Injection as a Method for Marking Small Fish","author":[{"family":"Frederick","given":"Jennifer L"}],"issued":{"date-parts":[["1997"]]}}},{"id":19485,"uris":["http://zotero.org/users/14217530/items/M4FB8P36"],"itemData":{"id":19485,"type":"article-journal","container-title":"Behavioral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schema":"https://github.com/citation-style-language/schema/raw/master/csl-citation.json"} </w:instrText>
      </w:r>
      <w:r w:rsidR="007414CA">
        <w:fldChar w:fldCharType="separate"/>
      </w:r>
      <w:r w:rsidR="007414CA">
        <w:rPr>
          <w:noProof/>
        </w:rPr>
        <w:t>(Frederick, 1997; Polverino et al., 2016)</w:t>
      </w:r>
      <w:r w:rsidR="007414CA">
        <w:fldChar w:fldCharType="end"/>
      </w:r>
      <w:r>
        <w:t>. To avoid developmental impairments due to social isolation</w:t>
      </w:r>
      <w:r w:rsidR="007414CA">
        <w:t xml:space="preserve"> </w:t>
      </w:r>
      <w:r w:rsidR="007414CA">
        <w:fldChar w:fldCharType="begin"/>
      </w:r>
      <w:r w:rsidR="007414CA">
        <w:instrText xml:space="preserve"> ADDIN ZOTERO_ITEM CSL_CITATION {"citationID":"u3UNMZ0c","properties":{"formattedCitation":"(Dreosti et al., 2015; Polverino et al., 2016; Ward &amp; Mehner, 2010)","plainCitation":"(Dreosti et al., 2015; Polverino et al., 2016; Ward &amp; Mehner, 2010)","noteIndex":0},"citationItems":[{"id":19456,"uris":["http://zotero.org/users/14217530/items/KZIJ7ZZQ"],"itemData":{"id":19456,"type":"article-journal","abstract":"Adult zebraﬁsh are robustly social animals whereas larva is not. We designed an assay to determine at what stage of development zebraﬁsh begin to interact with and prefer other ﬁsh. One week old zebraﬁsh do not show signiﬁcant social preference whereas most 3 weeks old zebraﬁsh strongly prefer to remain in a compartment where they can view conspeciﬁcs. However, for some individuals, the presence of conspeciﬁcs drives avoidance instead of attraction. Social preference is dependent on vision and requires viewing ﬁsh of a similar age/size. In addition, over the same 1–3 weeks period larval zebraﬁsh increasingly tend to coordinate their movements, a simple form of social interaction. Finally, social preference and coupled interactions are differentially modiﬁed by an NMDAR antagonist and acute exposure to ethanol, both of which are known to alter social behavior in adult zebraﬁsh.","container-title":"Frontiers in Neural Circuits","DOI":"10.3389/fncir.2015.00039","ISSN":"1662-5110","journalAbbreviation":"Front. Neural Circuits","language":"en","source":"DOI.org (Crossref)","title":"Development of social behavior in young zebrafish","URL":"http://journal.frontiersin.org/Article/10.3389/fncir.2015.00039/abstract","volume":"9","author":[{"family":"Dreosti","given":"Elena"},{"family":"Lopes","given":"Gonçalo"},{"family":"Kampff","given":"Adam R."},{"family":"Wilson","given":"Stephen W."}],"accessed":{"date-parts":[["2025",2,10]]},"issued":{"date-parts":[["2015",8,18]]}}},{"id":19485,"uris":["http://zotero.org/users/14217530/items/M4FB8P36"],"itemData":{"id":19485,"type":"article-journal","container-title":"Behavioral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id":19503,"uris":["http://zotero.org/users/14217530/items/M2N2EQL4"],"itemData":{"id":19503,"type":"article-journal","container-title":"Behavioral Ecology","DOI":"10.1093/beheco/arq152","ISSN":"1465-7279, 1045-2249","issue":"6","language":"en","page":"1315-1320","source":"DOI.org (Crossref)","title":"Multimodal mixed messages: the use of multiple cues allows greater accuracy in social recognition and predator detection decisions in the mosquitofish, Gambusia holbrooki","title-short":"Multimodal mixed messages","volume":"21","author":[{"family":"Ward","given":"Ashley J.W."},{"family":"Mehner","given":"Thomas"}],"issued":{"date-parts":[["2010"]]}}}],"schema":"https://github.com/citation-style-language/schema/raw/master/csl-citation.json"} </w:instrText>
      </w:r>
      <w:r w:rsidR="007414CA">
        <w:fldChar w:fldCharType="separate"/>
      </w:r>
      <w:r w:rsidR="007414CA">
        <w:rPr>
          <w:noProof/>
        </w:rPr>
        <w:t>(Dreosti et al., 2015; Polverino et al., 2016; Ward &amp; Mehner, 2010)</w:t>
      </w:r>
      <w:r w:rsidR="007414CA">
        <w:fldChar w:fldCharType="end"/>
      </w:r>
      <w:r>
        <w:t xml:space="preserve">, we permitted visual contact among fish and introduced chemical cues from the home tanks of fish not used in this experiment. Each fish was transferred to a 750 mL glass vessel at 49 </w:t>
      </w:r>
      <w:proofErr w:type="spellStart"/>
      <w:r>
        <w:t>dpf</w:t>
      </w:r>
      <w:proofErr w:type="spellEnd"/>
      <w:r>
        <w:t>, and then to a 1.8 L tank in a recirculating flow-through system (</w:t>
      </w:r>
      <w:proofErr w:type="spellStart"/>
      <w:r>
        <w:t>Aquaneering</w:t>
      </w:r>
      <w:proofErr w:type="spellEnd"/>
      <w:r>
        <w:t xml:space="preserve"> Inc., CA, USA) at 77 </w:t>
      </w:r>
      <w:proofErr w:type="spellStart"/>
      <w:r>
        <w:t>dpf</w:t>
      </w:r>
      <w:proofErr w:type="spellEnd"/>
      <w:r>
        <w:t>, where they remained for the rest of the experiment.</w:t>
      </w:r>
    </w:p>
    <w:p w14:paraId="6479ECF8" w14:textId="77777777" w:rsidR="00696890" w:rsidRDefault="00000000" w:rsidP="00BA75EF">
      <w:pPr>
        <w:spacing w:line="480" w:lineRule="auto"/>
        <w:contextualSpacing/>
        <w:rPr>
          <w:b/>
        </w:rPr>
      </w:pPr>
      <w:commentRangeStart w:id="8"/>
      <w:r>
        <w:rPr>
          <w:b/>
        </w:rPr>
        <w:t>Behavioral tests</w:t>
      </w:r>
      <w:commentRangeEnd w:id="8"/>
      <w:r>
        <w:commentReference w:id="8"/>
      </w:r>
    </w:p>
    <w:p w14:paraId="3484D2F7" w14:textId="62D97165" w:rsidR="00696890" w:rsidRDefault="00000000" w:rsidP="007414CA">
      <w:pPr>
        <w:spacing w:line="480" w:lineRule="auto"/>
        <w:ind w:firstLine="720"/>
        <w:contextualSpacing/>
      </w:pPr>
      <w:r>
        <w:t xml:space="preserve">We assessed fish behavior via an open field assay eight times throughout development; once during exposure, once at the completion of the exposure period, and an additional six tests every 28 days following exposure to measure long-term effects of the chemical at sequential points of development. Therefore, every fish was tested on 14, 21, 49, 77, 105, 133, 161, and 189 </w:t>
      </w:r>
      <w:proofErr w:type="spellStart"/>
      <w:r>
        <w:t>dpf</w:t>
      </w:r>
      <w:proofErr w:type="spellEnd"/>
      <w:r>
        <w:t xml:space="preserve"> (</w:t>
      </w:r>
      <w:r>
        <w:rPr>
          <w:highlight w:val="white"/>
        </w:rPr>
        <w:t>±</w:t>
      </w:r>
      <w:r>
        <w:t xml:space="preserve"> 2 d). Tank size has the potential to alter risky behaviors in fish</w:t>
      </w:r>
      <w:r w:rsidR="000B7CCA">
        <w:t xml:space="preserve"> </w:t>
      </w:r>
      <w:r w:rsidR="000B7CCA">
        <w:fldChar w:fldCharType="begin"/>
      </w:r>
      <w:r w:rsidR="000B7CCA">
        <w:instrText xml:space="preserve"> ADDIN ZOTERO_ITEM CSL_CITATION {"citationID":"ilG9RDki","properties":{"formattedCitation":"(Ingebretson &amp; Masino, 2013; Polverino et al., 2016; Stewart et al., 2012)","plainCitation":"(Ingebretson &amp; Masino, 2013; Polverino et al., 2016; Stewart et al., 2012)","noteIndex":0},"citationItems":[{"id":19464,"uris":["http://zotero.org/users/14217530/items/CDHE9II8"],"itemData":{"id":19464,"type":"article-journal","abstract":"High-throughput behavioral studies using larval zebraﬁsh often assess locomotor activity to determine the effects of experimental perturbations. However, the results reported by different groups are difﬁcult to compare because there is not a standardized experimental paradigm or measure of locomotor activity. To address this, we investigated the effects that several factors, including the stage of larval development and the physical dimensions (depth and diameter) of the behavioral arena, have on the locomotor activity produced by larval zebraﬁsh. We provide evidence for differences in locomotor activity between larvae at different stages and when recorded in wells of different depths, but not in wells of different diameters. We also show that the variability for most properties of locomotor activity is less for older than younger larvae, which is consistent with previous reports. Finally, we show that conﬂicting interpretations of activity level can occur when activity is assessed with a single measure of locomotor activity. Thus, we conclude that although a combination of factors should be considered when designing behavioral experiments, the use of older larvae in deep wells will reduce the variability of locomotor activity, and that multiple properties of locomotor activity should be measured to determine activity level.","container-title":"Frontiers in Neural Circuits","DOI":"10.3389/fncir.2013.00109","ISSN":"1662-5110","journalAbbreviation":"Front. Neural Circuits","language":"en","source":"DOI.org (Crossref)","title":"Quantification of locomotor activity in larval zebrafish: considerations for the design of high-throughput behavioral studies","title-short":"Quantification of locomotor activity in larval zebrafish","URL":"http://journal.frontiersin.org/article/10.3389/fncir.2013.00109/abstract","volume":"7","author":[{"family":"Ingebretson","given":"Justin J."},{"family":"Masino","given":"Mark A."}],"accessed":{"date-parts":[["2025",2,10]]},"issued":{"date-parts":[["2013"]]}}},{"id":19485,"uris":["http://zotero.org/users/14217530/items/M4FB8P36"],"itemData":{"id":19485,"type":"article-journal","container-title":"Behavioral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id":19497,"uris":["http://zotero.org/users/14217530/items/DWPGZLVC"],"itemData":{"id":19497,"type":"article-journal","abstract":"Zebrafish (Danio rerio) are emerging as a useful model organism for neuroscience research. Mounting evidence suggests that various traditional rodent paradigms may be adapted for testing zebrafish behavior. The open field test is a popular rodent test of novelty exploration, recently applied to zebrafish research. To better understand fish novelty behavior, we exposed adult zebrafish to two different open field arenas for 30 min, assessing the amount and temporal patterning of their exploration. While (similar to rodents) zebrafish scale their locomotory activity depending on the size of the tank, the temporal patterning of their activity was independent of arena size. These observations strikingly parallel similar rodent behaviors, suggesting that spatio-temporal strategies of animal exploration may be evolutionarily conserved across vertebrate species. In addition, we found interesting oscillations in zebrafish exploration, with the per-minute distribution of their horizontal activity demonstrating sinusoidal-like patterns. While such patterning is not reported for rodents and other higher vertebrates, a nonlinear regression analysis confirmed the oscillation patterning of all assessed zebrafish behavioral endpoints in both open field arenas, revealing a potentially important aspect of novelty exploration in lower vertebrates.","container-title":"Brain Research","DOI":"10.1016/j.brainres.2012.02.064","ISSN":"00068993","journalAbbreviation":"Brain Research","language":"en","license":"https://www.elsevier.com/tdm/userlicense/1.0/","page":"44-52","source":"DOI.org (Crossref)","title":"Understanding spatio-temporal strategies of adult zebrafish exploration in the open field test","volume":"1451","author":[{"family":"Stewart","given":"Adam Michael"},{"family":"Gaikwad","given":"Siddharth"},{"family":"Kyzar","given":"Evan"},{"family":"Kalueff","given":"Allan V."}],"issued":{"date-parts":[["2012",4]]}}}],"schema":"https://github.com/citation-style-language/schema/raw/master/csl-citation.json"} </w:instrText>
      </w:r>
      <w:r w:rsidR="000B7CCA">
        <w:fldChar w:fldCharType="separate"/>
      </w:r>
      <w:r w:rsidR="000B7CCA">
        <w:rPr>
          <w:noProof/>
        </w:rPr>
        <w:t>(Ingebretson &amp; Masino, 2013; Polverino et al., 2016; Stewart et al., 2012)</w:t>
      </w:r>
      <w:r w:rsidR="000B7CCA">
        <w:fldChar w:fldCharType="end"/>
      </w:r>
      <w:r>
        <w:t xml:space="preserve"> so arena size increased as the fish did to account for growth; average fish total length was approximately between one quarter and one half of the arena diameter (Table 1).</w:t>
      </w:r>
    </w:p>
    <w:p w14:paraId="669E24A5" w14:textId="77777777" w:rsidR="00696890" w:rsidRDefault="00000000" w:rsidP="000B7CCA">
      <w:pPr>
        <w:spacing w:line="480" w:lineRule="auto"/>
        <w:ind w:firstLine="720"/>
        <w:contextualSpacing/>
      </w:pPr>
      <w:r>
        <w:t xml:space="preserve">Trials were conducted in clean, conditioned water under </w:t>
      </w:r>
      <w:bookmarkStart w:id="9" w:name="OLE_LINK46"/>
      <w:r>
        <w:t>differential lighting in a circular arena placed on a no-heat, LED light pad (</w:t>
      </w:r>
      <w:proofErr w:type="spellStart"/>
      <w:r>
        <w:t>Tiktek</w:t>
      </w:r>
      <w:proofErr w:type="spellEnd"/>
      <w:r>
        <w:t xml:space="preserve">/A4-DWT) (Figure 1). To begin a trial, we gently introduced a focal larva to the arena via a glass dropper and the trial was started immediately. The </w:t>
      </w:r>
      <w:proofErr w:type="gramStart"/>
      <w:r>
        <w:t>free swimming</w:t>
      </w:r>
      <w:proofErr w:type="gramEnd"/>
      <w:r>
        <w:t xml:space="preserve"> behavior of focal fish was recorded for 6 min using a monochrome GigE camera (Basler AG, </w:t>
      </w:r>
      <w:proofErr w:type="spellStart"/>
      <w:r>
        <w:t>Ahrensburg</w:t>
      </w:r>
      <w:proofErr w:type="spellEnd"/>
      <w:r>
        <w:t>, Germany) mounted above the arena.</w:t>
      </w:r>
      <w:bookmarkEnd w:id="9"/>
    </w:p>
    <w:p w14:paraId="5BF0C2C1" w14:textId="77777777" w:rsidR="00696890" w:rsidRDefault="00000000" w:rsidP="00BA75EF">
      <w:pPr>
        <w:spacing w:line="480" w:lineRule="auto"/>
        <w:contextualSpacing/>
        <w:rPr>
          <w:b/>
        </w:rPr>
      </w:pPr>
      <w:r>
        <w:rPr>
          <w:b/>
        </w:rPr>
        <w:lastRenderedPageBreak/>
        <w:t>Behavioral analysis</w:t>
      </w:r>
    </w:p>
    <w:p w14:paraId="54F406E1" w14:textId="2A93853E" w:rsidR="000834AC" w:rsidRDefault="00000000" w:rsidP="000834AC">
      <w:pPr>
        <w:spacing w:line="480" w:lineRule="auto"/>
        <w:ind w:firstLine="720"/>
        <w:contextualSpacing/>
      </w:pPr>
      <w:r>
        <w:t xml:space="preserve">We analyzed the behavior of each fish in each trial using </w:t>
      </w:r>
      <w:bookmarkStart w:id="10" w:name="OLE_LINK47"/>
      <w:proofErr w:type="spellStart"/>
      <w:r>
        <w:t>Ethovision</w:t>
      </w:r>
      <w:proofErr w:type="spellEnd"/>
      <w:r>
        <w:t xml:space="preserve"> XT software (version 13; </w:t>
      </w:r>
      <w:proofErr w:type="spellStart"/>
      <w:r>
        <w:t>Noldus</w:t>
      </w:r>
      <w:proofErr w:type="spellEnd"/>
      <w:r>
        <w:t xml:space="preserve"> Information Technologies, Inc., Wageningen, Netherlands). </w:t>
      </w:r>
      <w:bookmarkEnd w:id="10"/>
      <w:r>
        <w:t xml:space="preserve">First, we divided the arena into two zones. The inner zone, which we considered the “risky” area because fish are swimming in open water with no cover from potential predators (Reale et al. 2007), was approximately half the diameter of the outer zone (Figure 1). Next, we extracted a subset of behavior variables that previous literature suggests represent personality traits (e.g., </w:t>
      </w:r>
      <w:r w:rsidR="000B7CCA">
        <w:fldChar w:fldCharType="begin"/>
      </w:r>
      <w:r w:rsidR="000B7CCA">
        <w:instrText xml:space="preserve"> ADDIN ZOTERO_ITEM CSL_CITATION {"citationID":"TReskKlI","properties":{"formattedCitation":"(Cote et al., 2010)","plainCitation":"(Cote et al., 2010)","noteIndex":0},"citationItems":[{"id":8748,"uris":["http://zotero.org/users/14217530/items/WN4LSIDG"],"itemData":{"id":8748,"type":"article-journal","abstract":"Dispersal is one of the most fundamental components of ecology, and affects processes as diverse as population growth, metapopulation dynamics, gene flow and adaptation. Although the act of moving from one habitat to another entails major costs to the disperser, empirical and theoretical studies suggest that these costs can be reduced by having morphological, physiological or behavioural specializations for dispersal. A few recent studies on different systems showed that individuals exhibit personality-dependent dispersal, meaning that dispersal tendency is associated with boldness, sociability or aggressiveness. Indeed, in several species, dispersers not only develop behavioural differences at the onset of dispersal, but display these behavioural characteristics through their life cycle. While personality-dependent dispersal has been demonstrated in only a few species, we believe that it is a widespread phenomenon with important ecological consequences. Here, we review the evidence for behavioural differences between dispersers and residents, to what extent they constitute personalities. We also examine how a link between personality traits and dispersal behaviours can be produced and how personality-dependent dispersal affects the dynamics of metapopulations and biological invasions. Finally, we suggest future research directions for population biologists, behavioural ecologists and conservation biologists such as how the direction and the strength of the relationship between personality traits and dispersal vary with ecological contexts.","container-title":"Philosophical transactions of the Royal Society of London. Series B, Biological sciences","DOI":"10.1098/rstb.2010.0176","ISSN":"0962-8436","issue":"1560","note":"PMID: 21078658\nISBN: 0962-8436","page":"4065-4076","title":"Personality-dependent dispersal: Characterization, ontogeny and consequences for spatially structured populations.","volume":"365","author":[{"family":"Cote","given":"Julien"},{"family":"Clobert","given":"Jean"},{"family":"Brodin","given":"T"},{"family":"Fogarty","given":"S"},{"family":"Sih","given":"Andrew"}],"issued":{"date-parts":[["2010"]]}}}],"schema":"https://github.com/citation-style-language/schema/raw/master/csl-citation.json"} </w:instrText>
      </w:r>
      <w:r w:rsidR="000B7CCA">
        <w:fldChar w:fldCharType="separate"/>
      </w:r>
      <w:r w:rsidR="000B7CCA">
        <w:rPr>
          <w:noProof/>
        </w:rPr>
        <w:t>Cote et al., 2010)</w:t>
      </w:r>
      <w:r w:rsidR="000B7CCA">
        <w:fldChar w:fldCharType="end"/>
      </w:r>
      <w:r>
        <w:t xml:space="preserve">. We used the R package </w:t>
      </w:r>
      <w:proofErr w:type="spellStart"/>
      <w:r>
        <w:t>corrplot</w:t>
      </w:r>
      <w:proofErr w:type="spellEnd"/>
      <w:r w:rsidR="000B7CCA">
        <w:t xml:space="preserve"> </w:t>
      </w:r>
      <w:r w:rsidR="00423E98">
        <w:fldChar w:fldCharType="begin"/>
      </w:r>
      <w:r w:rsidR="00423E98">
        <w:instrText xml:space="preserve"> ADDIN ZOTERO_ITEM CSL_CITATION {"citationID":"5JYyPNN3","properties":{"formattedCitation":"(Wei &amp; Simko, 2021)","plainCitation":"(Wei &amp; Simko, 2021)","noteIndex":0},"citationItems":[{"id":19510,"uris":["http://zotero.org/users/14217530/items/YWSKPBV3"],"itemData":{"id":19510,"type":"software","title":"R Package 'corrplot': Visualization of a correlational matrix","URL":"https://github.com/taiyun/corrplot","version":"0.92","author":[{"family":"Wei","given":"Taiyun"},{"family":"Simko","given":"Viliam"}],"issued":{"date-parts":[["2021"]]}}}],"schema":"https://github.com/citation-style-language/schema/raw/master/csl-citation.json"} </w:instrText>
      </w:r>
      <w:r w:rsidR="00423E98">
        <w:fldChar w:fldCharType="separate"/>
      </w:r>
      <w:r w:rsidR="00423E98">
        <w:rPr>
          <w:noProof/>
        </w:rPr>
        <w:t>(Wei &amp; Simko, 2021)</w:t>
      </w:r>
      <w:r w:rsidR="00423E98">
        <w:fldChar w:fldCharType="end"/>
      </w:r>
      <w:r>
        <w:t xml:space="preserve"> to test the correlations among output variables to ensure that the performance behaviors we subsequently analyzed were statistically independent. </w:t>
      </w:r>
    </w:p>
    <w:p w14:paraId="5AE3D98B" w14:textId="39E290A2" w:rsidR="00696890" w:rsidRDefault="00000000" w:rsidP="000834AC">
      <w:pPr>
        <w:spacing w:line="480" w:lineRule="auto"/>
        <w:ind w:firstLine="720"/>
        <w:contextualSpacing/>
      </w:pPr>
      <w:r>
        <w:t xml:space="preserve">Fish behavior variables were classified as one of three animal personality traits: boldness, exploration, and activity. Boldness, defined as the propensity to take risks </w:t>
      </w:r>
      <w:r w:rsidR="00423E98">
        <w:fldChar w:fldCharType="begin"/>
      </w:r>
      <w:r w:rsidR="00423E98">
        <w:instrText xml:space="preserve"> ADDIN ZOTERO_ITEM CSL_CITATION {"citationID":"YinGdJ6S","properties":{"formattedCitation":"(Toms et al., 2010)","plainCitation":"(Toms et al., 2010)","noteIndex":0},"citationItems":[{"id":19118,"uris":["http://zotero.org/users/14217530/items/MPGF8XAY"],"itemData":{"id":19118,"type":"article-journal","container-title":"International Journal of Comparative Psychology","DOI":"10.46867/IJCP.2010.23.01.08","ISSN":"2168-3344, 0889-3667","issue":"1","language":"en","source":"DOI.org (Crossref)","title":"A Methodological Review of Personality-Related Studies in Fish: Focus on the Shy-Bold Axis of Behavior","title-short":"A Methodological Review of Personality-Related Studies in Fish","URL":"https://escholarship.org/uc/item/949413qt","volume":"23","author":[{"family":"Toms","given":"Christina N."},{"family":"Echevarria","given":"David J."},{"family":"Jouandot","given":"David J."}],"accessed":{"date-parts":[["2024",8,14]]},"issued":{"date-parts":[["2010"]]}}}],"schema":"https://github.com/citation-style-language/schema/raw/master/csl-citation.json"} </w:instrText>
      </w:r>
      <w:r w:rsidR="00423E98">
        <w:fldChar w:fldCharType="separate"/>
      </w:r>
      <w:r w:rsidR="00423E98">
        <w:rPr>
          <w:noProof/>
        </w:rPr>
        <w:t>(Toms et al., 2010)</w:t>
      </w:r>
      <w:r w:rsidR="00423E98">
        <w:fldChar w:fldCharType="end"/>
      </w:r>
      <w:r w:rsidR="00423E98">
        <w:t>,</w:t>
      </w:r>
      <w:r>
        <w:t xml:space="preserve"> was measured as the latency (s) of the center point of the fish to enter the risky zone. Exploration, defined as the propensity to investigate novelty (Reale et al. 2007), was measured as the cumulative duration (%) of trial time spent in the risky zone. Activity (mobility), defined as the distance covered in a set amount of time (Reale et al. 2007), was measured as the percentage (%) of pixel change detected in the subject from one video frame to the next. </w:t>
      </w:r>
    </w:p>
    <w:p w14:paraId="721D8B80" w14:textId="77777777" w:rsidR="00696890" w:rsidRDefault="00000000" w:rsidP="00BA75EF">
      <w:pPr>
        <w:spacing w:line="480" w:lineRule="auto"/>
        <w:contextualSpacing/>
        <w:rPr>
          <w:b/>
        </w:rPr>
      </w:pPr>
      <w:r>
        <w:rPr>
          <w:b/>
        </w:rPr>
        <w:t>Statistical analyses</w:t>
      </w:r>
    </w:p>
    <w:p w14:paraId="727D9DD1" w14:textId="6515D2D8" w:rsidR="00696890" w:rsidRDefault="00000000" w:rsidP="000834AC">
      <w:pPr>
        <w:spacing w:line="480" w:lineRule="auto"/>
        <w:ind w:firstLine="720"/>
        <w:contextualSpacing/>
      </w:pPr>
      <w:r>
        <w:t>Personality traits are relatively fixed genetically or developmentally</w:t>
      </w:r>
      <w:r w:rsidR="00423E98">
        <w:t xml:space="preserve"> </w:t>
      </w:r>
      <w:r w:rsidR="00423E98">
        <w:fldChar w:fldCharType="begin"/>
      </w:r>
      <w:r w:rsidR="00423E98">
        <w:instrText xml:space="preserve"> ADDIN ZOTERO_ITEM CSL_CITATION {"citationID":"4yMbPPz3","properties":{"formattedCitation":"(Wolf &amp; Weissing, 2012)","plainCitation":"(Wolf &amp; Weissing, 2012)","noteIndex":0},"citationItems":[{"id":9068,"uris":["http://zotero.org/users/14217530/items/NF3RVBNP"],"itemData":{"id":9068,"type":"article-journal","abstract":"Personality differences are a widespread phenomenon throughout the animal kingdom. Past research has focused on the characterization of such differences and a quest for their proximate and ultimate causation. However, the consequences of these differences for ecology and evolution received much less attention. Here, we strive to fill this gap by providing a comprehensive inventory of the potential implications of personality differences, ranging from population growth and persistence to species interactions and community dynamics, and covering issues such as social evolution, the speed of evolution, evolvability, and speciation. The emerging picture strongly suggests that personality differences matter for ecological and evolutionary processes (and their interaction) and, thus, should be considered a key dimension of ecologically and evolutionarily relevant intraspecific variation.","container-title":"Trends in Ecology and Evolution","DOI":"10.1016/j.tree.2012.05.001","ISSN":"01695347","issue":"8","note":"PMID: 22727728\nISBN: 0169-5347","page":"452-461","title":"Animal personalities: Consequences for ecology and evolution","volume":"27","author":[{"family":"Wolf","given":"Max"},{"family":"Weissing","given":"Franz J."}],"issued":{"date-parts":[["2012"]]}}}],"schema":"https://github.com/citation-style-language/schema/raw/master/csl-citation.json"} </w:instrText>
      </w:r>
      <w:r w:rsidR="00423E98">
        <w:fldChar w:fldCharType="separate"/>
      </w:r>
      <w:r w:rsidR="00423E98">
        <w:rPr>
          <w:noProof/>
        </w:rPr>
        <w:t>(Wolf &amp; Weissing, 2012)</w:t>
      </w:r>
      <w:r w:rsidR="00423E98">
        <w:fldChar w:fldCharType="end"/>
      </w:r>
      <w:r>
        <w:t>. As such, these traits should result in performance in the open field test that is consistent across time and context, as quantified through repeatability</w:t>
      </w:r>
      <w:r w:rsidR="00423E98">
        <w:t xml:space="preserve"> </w:t>
      </w:r>
      <w:r w:rsidR="00423E98">
        <w:fldChar w:fldCharType="begin"/>
      </w:r>
      <w:r w:rsidR="00423E98">
        <w:instrText xml:space="preserve"> ADDIN ZOTERO_ITEM CSL_CITATION {"citationID":"rYQ2cxZ4","properties":{"formattedCitation":"(Bell et al., 2009)","plainCitation":"(Bell et al., 2009)","noteIndex":0},"citationItems":[{"id":8524,"uris":["http://zotero.org/users/14217530/items/ZY6YB3BT"],"itemData":{"id":8524,"type":"article-journal","abstract":"There is increasing interest in individual differences in animal behaviour. Recent research now suggests that an individual's behaviour, once considered to be plastic, may be more predictable than previously thought. Here, we take advantage of the large number of studies that have estimated the repeatability of various behaviours to evaluate whether there is good evidence for consistent individual differences in behaviour and to answer some outstanding questions about possible factors that can influence repeatability. Specifically, we use meta-analysis to ask whether different types of behaviours were more repeatable than others, and if repeatability estimates depended on taxa, sex, age, field versus laboratory, the number of measures and the interval between measures. Some of the overall patterns that were revealed by this analysis were that repeatability estimates were higher in the field compared to the laboratory and repeatability was higher when the interval between observations was short. Mate preference behaviour was one of the best studied but least repeatable behaviours. Our findings prompt new insights into the relative flexibility of different types of behaviour and offer suggestions for the design and analysis of future research. ?? 2009 The Association for the Study of Animal Behaviour.","container-title":"Animal Behaviour","DOI":"10.1016/j.anbehav.2008.12.022","ISSN":"00033472","issue":"4","note":"PMID: 24707058\nISBN: 0003-3472","page":"771-783","title":"The repeatability of behaviour: A meta-analysis","volume":"77","author":[{"family":"Bell","given":"Alison M."},{"family":"Hankison","given":"Shala J."},{"family":"Laskowski","given":"Kate L."}],"issued":{"date-parts":[["2009"]]}}}],"schema":"https://github.com/citation-style-language/schema/raw/master/csl-citation.json"} </w:instrText>
      </w:r>
      <w:r w:rsidR="00423E98">
        <w:fldChar w:fldCharType="separate"/>
      </w:r>
      <w:r w:rsidR="00423E98">
        <w:rPr>
          <w:noProof/>
        </w:rPr>
        <w:t>(Bell et al., 2009)</w:t>
      </w:r>
      <w:r w:rsidR="00423E98">
        <w:fldChar w:fldCharType="end"/>
      </w:r>
      <w:r>
        <w:t xml:space="preserve">. Also known as the intraclass correlation coefficient, repeatability is the proportion of variance attributable to differences among individuals and can be estimated as a ratio </w:t>
      </w:r>
      <w:r>
        <w:lastRenderedPageBreak/>
        <w:t xml:space="preserve">of the variance from the random effect of subject ID relative to the total variance </w:t>
      </w:r>
      <w:r w:rsidR="00423E98">
        <w:fldChar w:fldCharType="begin"/>
      </w:r>
      <w:r w:rsidR="00423E98">
        <w:instrText xml:space="preserve"> ADDIN ZOTERO_ITEM CSL_CITATION {"citationID":"I4nN1rmJ","properties":{"formattedCitation":"(Dingemanse &amp; Dochtermann, 2013)","plainCitation":"(Dingemanse &amp; Dochtermann, 2013)","noteIndex":0},"citationItems":[{"id":7855,"uris":["http://zotero.org/users/14217530/items/REAAKBU9"],"itemData":{"id":7855,"type":"article-journal","container-title":"Journal of Animal Ecology","DOI":"10.1111/1365-2656.12013","ISSN":"00218790","issue":"1","page":"39-54","title":"Quantifying individual variation in behaviour: Mixed-effect modelling approaches","volume":"82","author":[{"family":"Dingemanse","given":"Niels J."},{"family":"Dochtermann","given":"Ned A."}],"issued":{"date-parts":[["2013"]]}}}],"schema":"https://github.com/citation-style-language/schema/raw/master/csl-citation.json"} </w:instrText>
      </w:r>
      <w:r w:rsidR="00423E98">
        <w:fldChar w:fldCharType="separate"/>
      </w:r>
      <w:r w:rsidR="00423E98">
        <w:rPr>
          <w:noProof/>
        </w:rPr>
        <w:t>(Dingemanse &amp; Dochtermann, 2013)</w:t>
      </w:r>
      <w:r w:rsidR="00423E98">
        <w:fldChar w:fldCharType="end"/>
      </w:r>
      <w:r>
        <w:t xml:space="preserve">. We first used the </w:t>
      </w:r>
      <w:proofErr w:type="spellStart"/>
      <w:r>
        <w:t>DHARMa</w:t>
      </w:r>
      <w:proofErr w:type="spellEnd"/>
      <w:r>
        <w:t xml:space="preserve"> package</w:t>
      </w:r>
      <w:r w:rsidR="00833D3E">
        <w:t xml:space="preserve"> </w:t>
      </w:r>
      <w:r w:rsidR="00833D3E">
        <w:fldChar w:fldCharType="begin"/>
      </w:r>
      <w:r w:rsidR="00833D3E">
        <w:instrText xml:space="preserve"> ADDIN ZOTERO_ITEM CSL_CITATION {"citationID":"UbDBgLQM","properties":{"formattedCitation":"(Hartig, 2022)","plainCitation":"(Hartig, 2022)","noteIndex":0},"citationItems":[{"id":19511,"uris":["http://zotero.org/users/14217530/items/IJIMMRHT"],"itemData":{"id":19511,"type":"software","title":"R Package DHARMa: Residual diagnostics for hierarchical (multi-level/mised) regression models","version":"0.4.6","author":[{"family":"Hartig","given":"Florian"}],"issued":{"date-parts":[["2022"]]}}}],"schema":"https://github.com/citation-style-language/schema/raw/master/csl-citation.json"} </w:instrText>
      </w:r>
      <w:r w:rsidR="00833D3E">
        <w:fldChar w:fldCharType="separate"/>
      </w:r>
      <w:r w:rsidR="00833D3E">
        <w:rPr>
          <w:noProof/>
        </w:rPr>
        <w:t>(Hartig, 2022)</w:t>
      </w:r>
      <w:r w:rsidR="00833D3E">
        <w:fldChar w:fldCharType="end"/>
      </w:r>
      <w:r w:rsidR="00423E98">
        <w:t xml:space="preserve"> </w:t>
      </w:r>
      <w:r>
        <w:t>in R to determine the best fitting model for each performance variable and used likelihood ratio tests to evaluate whether covariate interaction effects and additional random effects, such as clutch ID, significantly added to the variance explained by the model. We then extracted the variance components to quantify the repeatability value, confidence intervals and tested whether repeatability differs significantly from random.</w:t>
      </w:r>
    </w:p>
    <w:p w14:paraId="45E31BCC" w14:textId="173137F5" w:rsidR="008F1F38" w:rsidRDefault="00000000" w:rsidP="000834AC">
      <w:pPr>
        <w:spacing w:line="480" w:lineRule="auto"/>
        <w:ind w:firstLine="20"/>
        <w:contextualSpacing/>
      </w:pPr>
      <w:r>
        <w:t>Boldness was measured as the latency to enter the risky zone. Latency, and other time-to-event variables, are best modeled using survival analysis because they often contain time-dependent and censored values</w:t>
      </w:r>
      <w:r w:rsidR="00833D3E">
        <w:t xml:space="preserve"> </w:t>
      </w:r>
      <w:r w:rsidR="00833D3E">
        <w:fldChar w:fldCharType="begin"/>
      </w:r>
      <w:r w:rsidR="00833D3E">
        <w:instrText xml:space="preserve"> ADDIN ZOTERO_ITEM CSL_CITATION {"citationID":"vxLFadSn","properties":{"formattedCitation":"(Machin et al., 2006)","plainCitation":"(Machin et al., 2006)","noteIndex":0},"citationItems":[{"id":14619,"uris":["http://zotero.org/users/14217530/items/TL8R8D3S"],"itemData":{"id":14619,"type":"book","note":"Citation Key: machin2006survival","publisher":"John Wiley &amp; Sons","title":"Survival analysis: A practical approach","author":[{"family":"Machin","given":"David"},{"family":"Cheung","given":"Yin Bun"},{"family":"Parmar","given":"Mahesh"}],"issued":{"date-parts":[["2006"]]}}}],"schema":"https://github.com/citation-style-language/schema/raw/master/csl-citation.json"} </w:instrText>
      </w:r>
      <w:r w:rsidR="00833D3E">
        <w:fldChar w:fldCharType="separate"/>
      </w:r>
      <w:r w:rsidR="00833D3E">
        <w:rPr>
          <w:noProof/>
        </w:rPr>
        <w:t>(Machin et al., 2006)</w:t>
      </w:r>
      <w:r w:rsidR="00833D3E">
        <w:fldChar w:fldCharType="end"/>
      </w:r>
      <w:r>
        <w:t xml:space="preserve">. We used a Cox proportional hazards model in the package </w:t>
      </w:r>
      <w:proofErr w:type="spellStart"/>
      <w:r>
        <w:t>coxme</w:t>
      </w:r>
      <w:proofErr w:type="spellEnd"/>
      <w:r>
        <w:t xml:space="preserve"> </w:t>
      </w:r>
      <w:r w:rsidR="00833D3E">
        <w:fldChar w:fldCharType="begin"/>
      </w:r>
      <w:r w:rsidR="00833D3E">
        <w:instrText xml:space="preserve"> ADDIN ZOTERO_ITEM CSL_CITATION {"citationID":"6qV9cPtN","properties":{"formattedCitation":"(Therneau, 2022)","plainCitation":"(Therneau, 2022)","noteIndex":0},"citationItems":[{"id":13975,"uris":["http://zotero.org/users/14217530/items/GU8Y4HWQ"],"itemData":{"id":13975,"type":"software","publisher":"CRAN","title":"Coxme: Mixed Effects Cox models","URL":"https://cran.r-project.org/package=coxme","author":[{"family":"Therneau","given":"Terry M."}],"issued":{"date-parts":[["2022"]]}}}],"schema":"https://github.com/citation-style-language/schema/raw/master/csl-citation.json"} </w:instrText>
      </w:r>
      <w:r w:rsidR="00833D3E">
        <w:fldChar w:fldCharType="separate"/>
      </w:r>
      <w:r w:rsidR="00833D3E">
        <w:rPr>
          <w:noProof/>
        </w:rPr>
        <w:t>(Therneau, 2022)</w:t>
      </w:r>
      <w:r w:rsidR="00833D3E">
        <w:fldChar w:fldCharType="end"/>
      </w:r>
      <w:r>
        <w:t xml:space="preserve">, with fixed effects for treatment (control, low or high) and age (scaled and centered), as well as a random effect for fish ID. We found that an interaction between treatment and age did not significantly add to the variance explained by the model, so it was omitted. We used functions in R developed by </w:t>
      </w:r>
      <w:r w:rsidRPr="008F1F38">
        <w:t xml:space="preserve">McCune and colleagues </w:t>
      </w:r>
      <w:r w:rsidR="008F1F38" w:rsidRPr="008F1F38">
        <w:fldChar w:fldCharType="begin"/>
      </w:r>
      <w:r w:rsidR="008F1F38" w:rsidRPr="008F1F38">
        <w:instrText xml:space="preserve"> ADDIN ZOTERO_ITEM CSL_CITATION {"citationID":"xhjHbNgy","properties":{"formattedCitation":"(McCune et al., 2025)","plainCitation":"(McCune et al., 2025)","noteIndex":0},"citationItems":[{"id":19512,"uris":["http://zotero.org/users/14217530/items/BZ8WQVKI"],"itemData":{"id":19512,"type":"article-journal","container-title":"Animal Behaviour","title":"Repeatability and intraclass correlations from time-to-event data: Towards a standardized approach","volume":"In press","author":[{"family":"McCune","given":"Kelsey B."},{"family":"Williams","given":"Coralie"},{"family":"Dochtermann","given":"Ned A"},{"family":"Schielzeth","given":"Holger"},{"family":"Nakagawa","given":"Shinichi"}],"issued":{"date-parts":[["2025"]]}}}],"schema":"https://github.com/citation-style-language/schema/raw/master/csl-citation.json"} </w:instrText>
      </w:r>
      <w:r w:rsidR="008F1F38" w:rsidRPr="008F1F38">
        <w:fldChar w:fldCharType="separate"/>
      </w:r>
      <w:r w:rsidR="008F1F38" w:rsidRPr="008F1F38">
        <w:rPr>
          <w:noProof/>
        </w:rPr>
        <w:t>(McCune et al., 2025)</w:t>
      </w:r>
      <w:r w:rsidR="008F1F38" w:rsidRPr="008F1F38">
        <w:fldChar w:fldCharType="end"/>
      </w:r>
      <w:r>
        <w:t xml:space="preserve"> to calculate the repeatability estimate, and confidence interval and p-value for that estimate, from the Cox model.</w:t>
      </w:r>
    </w:p>
    <w:p w14:paraId="455331B3" w14:textId="7C9D7D01" w:rsidR="008F1F38" w:rsidRDefault="00000000" w:rsidP="000834AC">
      <w:pPr>
        <w:spacing w:line="480" w:lineRule="auto"/>
        <w:ind w:firstLine="720"/>
        <w:contextualSpacing/>
      </w:pPr>
      <w:r>
        <w:t xml:space="preserve">The best fit model to assess repeatability of exploration (proportion of time spent in the risky zone) was a Poisson mixed-effects model with treatment, age, and the interaction between these two as fixed effects, as well as fish ID as a random effect. There were convergence problems with this model when we used the </w:t>
      </w:r>
      <w:proofErr w:type="spellStart"/>
      <w:r>
        <w:t>rptR</w:t>
      </w:r>
      <w:proofErr w:type="spellEnd"/>
      <w:r>
        <w:t xml:space="preserve"> package </w:t>
      </w:r>
      <w:r w:rsidR="008F1F38">
        <w:fldChar w:fldCharType="begin"/>
      </w:r>
      <w:r w:rsidR="008F1F38">
        <w:instrText xml:space="preserve"> ADDIN ZOTERO_ITEM CSL_CITATION {"citationID":"eP4fSxfy","properties":{"formattedCitation":"(Stoffel et al., 2017)","plainCitation":"(Stoffel et al., 2017)","noteIndex":0},"citationItems":[{"id":14568,"uris":["http://zotero.org/users/14217530/items/KWNQWTK3"],"itemData":{"id":14568,"type":"article-journal","container-title":"Methods in Ecology and Evolution","issue":"11","note":"publisher: Wiley Online Library\nCitation Key: stoffel2017rptr","page":"1639-1644","title":"rptR: Repeatability estimation and variance decomposition by generalized linear mixed-effects models","volume":"8","author":[{"family":"Stoffel","given":"Martin A"},{"family":"Nakagawa","given":"Shinichi"},{"family":"Schielzeth","given":"Holger"}],"issued":{"date-parts":[["2017"]]}}}],"schema":"https://github.com/citation-style-language/schema/raw/master/csl-citation.json"} </w:instrText>
      </w:r>
      <w:r w:rsidR="008F1F38">
        <w:fldChar w:fldCharType="separate"/>
      </w:r>
      <w:r w:rsidR="008F1F38">
        <w:rPr>
          <w:noProof/>
        </w:rPr>
        <w:t>(Stoffel et al., 2017)</w:t>
      </w:r>
      <w:r w:rsidR="008F1F38">
        <w:fldChar w:fldCharType="end"/>
      </w:r>
      <w:r>
        <w:t xml:space="preserve">, as the standard error was zero. Consequently, we instead used </w:t>
      </w:r>
      <w:proofErr w:type="spellStart"/>
      <w:r>
        <w:t>MCMCglmm</w:t>
      </w:r>
      <w:proofErr w:type="spellEnd"/>
      <w:r>
        <w:t xml:space="preserve"> </w:t>
      </w:r>
      <w:r w:rsidR="008F1F38">
        <w:fldChar w:fldCharType="begin"/>
      </w:r>
      <w:r w:rsidR="008F1F38">
        <w:instrText xml:space="preserve"> ADDIN ZOTERO_ITEM CSL_CITATION {"citationID":"b7TRT1y1","properties":{"formattedCitation":"(Hadfield, 2010)","plainCitation":"(Hadfield, 2010)","noteIndex":0},"citationItems":[{"id":18130,"uris":["http://zotero.org/users/14217530/items/M4DGBEQS"],"itemData":{"id":18130,"type":"article-journal","abstract":"Generalized linear mixed models provide a flexible framework for modeling a range of data, although with non-Gaussian response variables the likelihood cannot be obtained in closed form. Markov chain Monte Carlo methods solve this problem by sampling from a series of simpler conditional distributions that can be evaluated. The R package MCMCglmm implements such an algorithm for a range of model fitting problems. More than one response variable can be analyzed simultaneously, and these variables are allowed to follow Gaussian, Poisson, multi(bi)nominal, exponential, zero-inflated and censored dis-tributions. A range of variance structures are permitted for the random effects, including interactions with categorical or continuous variables (i.e., random regression), and more complicated variance structures that arise through shared ancestry, either through a pedi-gree or through a phylogeny. Missing values are permitted in the response variable(s) and data can be known up to some level of measurement error as in meta-analysis. All simu-lation is done in C/ C++ using the CSparse library for sparse linear systems.","container-title":"Journal of Statistical Software","ISSN":"19390068","issue":"2","note":"PMID: 18291371\narXiv: 1501.0228\nISBN: 9781439811870","page":"1-22","title":"MCMCglmm: MCMC Methods for Multi-Response GLMMs in R","volume":"33","author":[{"family":"Hadfield","given":"Jarrod D"}],"issued":{"date-parts":[["2010"]]}}}],"schema":"https://github.com/citation-style-language/schema/raw/master/csl-citation.json"} </w:instrText>
      </w:r>
      <w:r w:rsidR="008F1F38">
        <w:fldChar w:fldCharType="separate"/>
      </w:r>
      <w:r w:rsidR="008F1F38">
        <w:rPr>
          <w:noProof/>
        </w:rPr>
        <w:t>(Hadfield, 2010)</w:t>
      </w:r>
      <w:r w:rsidR="008F1F38">
        <w:fldChar w:fldCharType="end"/>
      </w:r>
      <w:r>
        <w:t xml:space="preserve">, with weak priors, to extract the variance components from this model to quantify the repeatability value. Then we used a permutation test to assess </w:t>
      </w:r>
      <w:r>
        <w:lastRenderedPageBreak/>
        <w:t>whether the repeatability value is significantly greater than random. We randomized the data by conducting 1000 iterations where we resampled exploration values from different individuals within treatment without replacement. We reran the model on each randomized data set to compare the observed repeatability value to the distribution of values resulting from the randomized data.</w:t>
      </w:r>
    </w:p>
    <w:p w14:paraId="0F83EE90" w14:textId="6BF270EB" w:rsidR="008F1F38" w:rsidRDefault="00000000" w:rsidP="000834AC">
      <w:pPr>
        <w:spacing w:line="480" w:lineRule="auto"/>
        <w:ind w:firstLine="720"/>
        <w:contextualSpacing/>
      </w:pPr>
      <w:r>
        <w:t xml:space="preserve">To quantify the repeatability of activity (log-transformed percent pixel change over time), we used a linear mixed-effects model with fixed effects for treatment and age, as well as random effects for fish and Clutch ID. We used this model in the </w:t>
      </w:r>
      <w:proofErr w:type="spellStart"/>
      <w:r>
        <w:t>rptR</w:t>
      </w:r>
      <w:proofErr w:type="spellEnd"/>
      <w:r>
        <w:t xml:space="preserve"> package to estimate the repeatability, as well as the confidence interval and p-value for that estimate.</w:t>
      </w:r>
    </w:p>
    <w:p w14:paraId="0EB2EA85" w14:textId="75DE4109" w:rsidR="00696890" w:rsidRDefault="00000000" w:rsidP="000834AC">
      <w:pPr>
        <w:spacing w:line="480" w:lineRule="auto"/>
        <w:ind w:firstLine="720"/>
        <w:contextualSpacing/>
      </w:pPr>
      <w:r>
        <w:t xml:space="preserve">To evaluate whether exposure to BMAA resulted in acute or </w:t>
      </w:r>
      <w:r w:rsidR="008F1F38">
        <w:t>long-term</w:t>
      </w:r>
      <w:r>
        <w:t xml:space="preserve"> impacts on the consistency of behavior, we compared repeatability of exploration, activity, and boldness between trials on days 14 - 77 (during exposure or short duration since exposure) to repeatability on trials conducted on days 105 - 189 (long duration since exposure). We therefore modeled repeatability for each personality trait and each treatment separately, using the subset data for short or long duration since BMAA exposure. This resulted in 3 models for each personality trait yielding a repeatability estimate with some associated error. We conducted randomization tests to assess the significance of the difference between repeatability values from short and long duration models, while also accounting for the error associated with each repeatability estimate. For all three traits, we modeled performance as described </w:t>
      </w:r>
      <w:proofErr w:type="gramStart"/>
      <w:r>
        <w:t>above, but</w:t>
      </w:r>
      <w:proofErr w:type="gramEnd"/>
      <w:r>
        <w:t xml:space="preserve"> used a Bayesian framework. From each iteration of the model, we extracted variance components from the posterior distribution to calculate repeatability as variance of Fish ID divided by total variance. Then, we randomly paired short duration and long duration repeatability </w:t>
      </w:r>
      <w:r>
        <w:lastRenderedPageBreak/>
        <w:t xml:space="preserve">estimates and quantified the proportion of pairs in which short duration repeatability estimates were lower than long duration estimates. If this proportion was less than 95% then we could not reject the null hypothesis of no difference in repeatability during trials that occurred a short duration compared to a long duration since BMAA exposure.   </w:t>
      </w:r>
    </w:p>
    <w:p w14:paraId="00DBB40E" w14:textId="6B7944B9" w:rsidR="00696890" w:rsidRDefault="00000000" w:rsidP="000834AC">
      <w:pPr>
        <w:spacing w:line="480" w:lineRule="auto"/>
        <w:ind w:firstLine="720"/>
        <w:contextualSpacing/>
      </w:pPr>
      <w:r>
        <w:t xml:space="preserve">We tested whether the three personality traits were significantly correlated within individuals to form a behavioral syndrome. We used a multivariate mixed model in </w:t>
      </w:r>
      <w:proofErr w:type="spellStart"/>
      <w:r>
        <w:t>MCMCglmm</w:t>
      </w:r>
      <w:proofErr w:type="spellEnd"/>
      <w:r>
        <w:t xml:space="preserve"> (Hadfield</w:t>
      </w:r>
      <w:r w:rsidR="008F1F38">
        <w:t>,</w:t>
      </w:r>
      <w:r>
        <w:t xml:space="preserve"> 2010) with uninformative priors to test for significant pair-wise covariation between traits</w:t>
      </w:r>
      <w:r w:rsidR="008F1F38">
        <w:t xml:space="preserve"> </w:t>
      </w:r>
      <w:r w:rsidR="008F1F38">
        <w:fldChar w:fldCharType="begin"/>
      </w:r>
      <w:r w:rsidR="008F1F38">
        <w:instrText xml:space="preserve"> ADDIN ZOTERO_ITEM CSL_CITATION {"citationID":"iNUp8J4K","properties":{"formattedCitation":"(Houslay &amp; Wilson, 2017)","plainCitation":"(Houslay &amp; Wilson, 2017)","noteIndex":0},"citationItems":[{"id":19129,"uris":["http://zotero.org/users/14217530/items/H7QQ4GFR"],"itemData":{"id":19129,"type":"article-journal","container-title":"Behavioral Ecology","issue":"4","page":"948-952","title":"Avoiding the misuse of BLUP in behavioral ecology","volume":"28","author":[{"family":"Houslay","given":"T M"},{"family":"Wilson","given":"A J"}],"issued":{"date-parts":[["2017"]]}}}],"schema":"https://github.com/citation-style-language/schema/raw/master/csl-citation.json"} </w:instrText>
      </w:r>
      <w:r w:rsidR="008F1F38">
        <w:fldChar w:fldCharType="separate"/>
      </w:r>
      <w:r w:rsidR="008F1F38">
        <w:rPr>
          <w:noProof/>
        </w:rPr>
        <w:t>(Houslay &amp; Wilson, 2017)</w:t>
      </w:r>
      <w:r w:rsidR="008F1F38">
        <w:fldChar w:fldCharType="end"/>
      </w:r>
      <w:r>
        <w:t>. We included fixed effects of treatment and age, and a random effect for fish ID. From this model, we estimated the correlation in the among individual variance for each personality trait pairing. We determined that the correlation was statistically significant if the 95% credible interval around the estimate did not overlap with zero.</w:t>
      </w:r>
    </w:p>
    <w:p w14:paraId="0797385C" w14:textId="77777777" w:rsidR="00696890" w:rsidRDefault="00000000" w:rsidP="000834AC">
      <w:pPr>
        <w:spacing w:line="480" w:lineRule="auto"/>
        <w:ind w:firstLine="720"/>
        <w:contextualSpacing/>
      </w:pPr>
      <w:r>
        <w:t>Finally, to assess the impact of treatment condition on personality traits, we interpreted the coefficients of the fixed effect of treatment from the models used to assess repeatability.</w:t>
      </w:r>
    </w:p>
    <w:p w14:paraId="34C9ED4D" w14:textId="77777777" w:rsidR="008F1F38" w:rsidRDefault="008F1F38" w:rsidP="00BA75EF">
      <w:pPr>
        <w:spacing w:line="480" w:lineRule="auto"/>
        <w:contextualSpacing/>
        <w:rPr>
          <w:b/>
        </w:rPr>
      </w:pPr>
    </w:p>
    <w:p w14:paraId="4F59C889" w14:textId="77777777" w:rsidR="00696890" w:rsidRDefault="00000000" w:rsidP="00BA75EF">
      <w:pPr>
        <w:spacing w:line="480" w:lineRule="auto"/>
        <w:contextualSpacing/>
        <w:rPr>
          <w:b/>
        </w:rPr>
      </w:pPr>
      <w:r>
        <w:rPr>
          <w:b/>
        </w:rPr>
        <w:t>RESULTS</w:t>
      </w:r>
    </w:p>
    <w:p w14:paraId="426F0E11" w14:textId="77777777" w:rsidR="00696890" w:rsidRDefault="00000000" w:rsidP="00BA75EF">
      <w:pPr>
        <w:spacing w:line="480" w:lineRule="auto"/>
        <w:contextualSpacing/>
        <w:rPr>
          <w:b/>
        </w:rPr>
      </w:pPr>
      <w:r>
        <w:rPr>
          <w:b/>
        </w:rPr>
        <w:t>Boldness</w:t>
      </w:r>
    </w:p>
    <w:p w14:paraId="397B7FB0" w14:textId="56FB6951" w:rsidR="00696890" w:rsidRDefault="00000000" w:rsidP="000834AC">
      <w:pPr>
        <w:spacing w:line="480" w:lineRule="auto"/>
        <w:ind w:firstLine="720"/>
        <w:contextualSpacing/>
      </w:pPr>
      <w:r>
        <w:t xml:space="preserve">Boldness was repeatable across the experimental timeframe (R = 0.09, CI = 0.05 – 0.13, </w:t>
      </w:r>
      <w:r>
        <w:rPr>
          <w:i/>
        </w:rPr>
        <w:t xml:space="preserve">p </w:t>
      </w:r>
      <w:r>
        <w:t>&lt; 0.01). There was no significant difference in boldness for fish in the BMAA</w:t>
      </w:r>
      <w:r>
        <w:rPr>
          <w:vertAlign w:val="subscript"/>
        </w:rPr>
        <w:t>LOW</w:t>
      </w:r>
      <w:r>
        <w:t xml:space="preserve"> (Hazard ratio = 0.98, </w:t>
      </w:r>
      <w:r>
        <w:rPr>
          <w:i/>
        </w:rPr>
        <w:t xml:space="preserve">p </w:t>
      </w:r>
      <w:r>
        <w:t>= 0.87) or BMAA</w:t>
      </w:r>
      <w:r>
        <w:rPr>
          <w:vertAlign w:val="subscript"/>
        </w:rPr>
        <w:t>HIGH</w:t>
      </w:r>
      <w:r>
        <w:t xml:space="preserve"> (HR = 0.92, </w:t>
      </w:r>
      <w:r>
        <w:rPr>
          <w:i/>
        </w:rPr>
        <w:t xml:space="preserve">p </w:t>
      </w:r>
      <w:r>
        <w:t xml:space="preserve">= 0.39) treatment conditions relative to fish in the control condition (Figure 2a). Boldness showed a significant relationship with age (HR = 1.26, </w:t>
      </w:r>
      <w:r>
        <w:rPr>
          <w:i/>
        </w:rPr>
        <w:t xml:space="preserve">p </w:t>
      </w:r>
      <w:r>
        <w:t xml:space="preserve">&lt; 0.01), where older fish were 25% faster to enter the center than when fish were younger (Figure 2b). As this is a longitudinal study, age and </w:t>
      </w:r>
      <w:r>
        <w:lastRenderedPageBreak/>
        <w:t xml:space="preserve">number of trials are perfectly correlated and thus this effect </w:t>
      </w:r>
      <w:r>
        <w:rPr>
          <w:highlight w:val="yellow"/>
        </w:rPr>
        <w:t>likely</w:t>
      </w:r>
      <w:r>
        <w:t xml:space="preserve"> represents habituation to the experimental arena rather than an increase in boldness over time (Reale et al.</w:t>
      </w:r>
      <w:r w:rsidR="00C43C0E">
        <w:t>,</w:t>
      </w:r>
      <w:r>
        <w:t xml:space="preserve"> 2007).</w:t>
      </w:r>
    </w:p>
    <w:p w14:paraId="51DE50CA" w14:textId="77777777" w:rsidR="00696890" w:rsidRDefault="00000000" w:rsidP="00BA75EF">
      <w:pPr>
        <w:spacing w:line="480" w:lineRule="auto"/>
        <w:contextualSpacing/>
        <w:rPr>
          <w:b/>
        </w:rPr>
      </w:pPr>
      <w:r>
        <w:rPr>
          <w:b/>
          <w:noProof/>
        </w:rPr>
        <w:drawing>
          <wp:inline distT="114300" distB="114300" distL="114300" distR="114300" wp14:anchorId="6ACA52EE" wp14:editId="6EDC61DB">
            <wp:extent cx="5943600" cy="2616200"/>
            <wp:effectExtent l="12700" t="12700" r="12700" b="127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58CE24A8" w14:textId="77777777" w:rsidR="00696890" w:rsidRDefault="00000000" w:rsidP="00BA75EF">
      <w:pPr>
        <w:spacing w:line="480" w:lineRule="auto"/>
        <w:contextualSpacing/>
        <w:rPr>
          <w:b/>
        </w:rPr>
      </w:pPr>
      <w:r>
        <w:t xml:space="preserve">Figure 2: There was no effect of BMAA treatment on boldness (a). As fish got older and experienced more trials, the latency to enter the risky center of the arena decreased (b), </w:t>
      </w:r>
      <w:r>
        <w:rPr>
          <w:highlight w:val="yellow"/>
        </w:rPr>
        <w:t>potentially</w:t>
      </w:r>
      <w:r>
        <w:t xml:space="preserve"> reflecting habituation to the arena.</w:t>
      </w:r>
    </w:p>
    <w:p w14:paraId="60C70505" w14:textId="77777777" w:rsidR="00C43C0E" w:rsidRDefault="00C43C0E" w:rsidP="00BA75EF">
      <w:pPr>
        <w:spacing w:line="480" w:lineRule="auto"/>
        <w:contextualSpacing/>
        <w:rPr>
          <w:b/>
        </w:rPr>
      </w:pPr>
    </w:p>
    <w:p w14:paraId="7761219C" w14:textId="28305203" w:rsidR="00696890" w:rsidRDefault="00000000" w:rsidP="00BA75EF">
      <w:pPr>
        <w:spacing w:line="480" w:lineRule="auto"/>
        <w:contextualSpacing/>
        <w:rPr>
          <w:b/>
        </w:rPr>
      </w:pPr>
      <w:r>
        <w:rPr>
          <w:b/>
        </w:rPr>
        <w:t>Exploration</w:t>
      </w:r>
    </w:p>
    <w:p w14:paraId="6453630B" w14:textId="77777777" w:rsidR="00696890" w:rsidRDefault="00000000" w:rsidP="000834AC">
      <w:pPr>
        <w:spacing w:line="480" w:lineRule="auto"/>
        <w:ind w:firstLine="720"/>
        <w:contextualSpacing/>
      </w:pPr>
      <w:r>
        <w:t xml:space="preserve">Exploration was significantly repeatable in fish across time (R = 0.12, CI = 0.06 – 0.19, </w:t>
      </w:r>
      <w:r>
        <w:rPr>
          <w:i/>
        </w:rPr>
        <w:t xml:space="preserve">p </w:t>
      </w:r>
      <w:r>
        <w:t>&lt; 0.05; Figure S1). There was no evidence for a main effect of either treatment condition or age on exploration. However, we detected a significant interaction between the effect of age and the BMAA</w:t>
      </w:r>
      <w:r>
        <w:rPr>
          <w:vertAlign w:val="subscript"/>
        </w:rPr>
        <w:t>LOW</w:t>
      </w:r>
      <w:r>
        <w:t xml:space="preserve"> treatment condition on exploration (</w:t>
      </w:r>
      <w:r>
        <w:rPr>
          <w:i/>
        </w:rPr>
        <w:t>ß</w:t>
      </w:r>
      <w:r>
        <w:t xml:space="preserve"> = -0.23, </w:t>
      </w:r>
      <w:r>
        <w:rPr>
          <w:i/>
        </w:rPr>
        <w:t xml:space="preserve">p </w:t>
      </w:r>
      <w:r>
        <w:t>= 0.04). Relative to fish in the control and BMAA</w:t>
      </w:r>
      <w:r>
        <w:rPr>
          <w:vertAlign w:val="subscript"/>
        </w:rPr>
        <w:t>HIGH</w:t>
      </w:r>
      <w:r>
        <w:t xml:space="preserve"> treatment conditions, fish in the BMAA</w:t>
      </w:r>
      <w:r>
        <w:rPr>
          <w:vertAlign w:val="subscript"/>
        </w:rPr>
        <w:t>LOW</w:t>
      </w:r>
      <w:r>
        <w:t xml:space="preserve"> treatment decreased their exploration more over time (Figure 3).</w:t>
      </w:r>
    </w:p>
    <w:p w14:paraId="6E0B831F" w14:textId="77777777" w:rsidR="00696890" w:rsidRDefault="00000000" w:rsidP="00BA75EF">
      <w:pPr>
        <w:spacing w:line="480" w:lineRule="auto"/>
        <w:contextualSpacing/>
      </w:pPr>
      <w:r>
        <w:rPr>
          <w:noProof/>
        </w:rPr>
        <w:lastRenderedPageBreak/>
        <w:drawing>
          <wp:inline distT="114300" distB="114300" distL="114300" distR="114300" wp14:anchorId="17A2EFE5" wp14:editId="60D9D5DE">
            <wp:extent cx="5943600" cy="2692400"/>
            <wp:effectExtent l="12700" t="12700" r="12700" b="127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4AB22C34" w14:textId="77777777" w:rsidR="00696890" w:rsidRDefault="00000000" w:rsidP="00BA75EF">
      <w:pPr>
        <w:spacing w:line="480" w:lineRule="auto"/>
        <w:contextualSpacing/>
      </w:pPr>
      <w:r>
        <w:t>Figure 3: We did not find any main effects of treatment or age on exploration (the proportion of fish spent in the center of the arena). There was a significant interaction between treatment and age where fish in the BMAA</w:t>
      </w:r>
      <w:r>
        <w:rPr>
          <w:vertAlign w:val="subscript"/>
        </w:rPr>
        <w:t>LOW</w:t>
      </w:r>
      <w:r>
        <w:t xml:space="preserve"> treatment group decreased their exploration over time. Dots on the plot represent the average value for each treatment at each age, while vertical lines represent the standard deviation.</w:t>
      </w:r>
    </w:p>
    <w:p w14:paraId="1C890C4C" w14:textId="77777777" w:rsidR="00C43C0E" w:rsidRDefault="00C43C0E" w:rsidP="00BA75EF">
      <w:pPr>
        <w:spacing w:line="480" w:lineRule="auto"/>
        <w:contextualSpacing/>
        <w:rPr>
          <w:b/>
        </w:rPr>
      </w:pPr>
    </w:p>
    <w:p w14:paraId="3056AF1E" w14:textId="61ABF2A8" w:rsidR="00696890" w:rsidRDefault="00000000" w:rsidP="00BA75EF">
      <w:pPr>
        <w:spacing w:line="480" w:lineRule="auto"/>
        <w:contextualSpacing/>
        <w:rPr>
          <w:b/>
        </w:rPr>
      </w:pPr>
      <w:r>
        <w:rPr>
          <w:b/>
        </w:rPr>
        <w:t>Activity</w:t>
      </w:r>
    </w:p>
    <w:p w14:paraId="0888DEC7" w14:textId="77777777" w:rsidR="00696890" w:rsidRDefault="00000000" w:rsidP="000834AC">
      <w:pPr>
        <w:spacing w:line="480" w:lineRule="auto"/>
        <w:ind w:firstLine="720"/>
        <w:contextualSpacing/>
        <w:rPr>
          <w:b/>
        </w:rPr>
      </w:pPr>
      <w:r>
        <w:t xml:space="preserve">Activity was also significantly repeatable within fish across time (R = 0.13, CI = 0.08 – 0.18, </w:t>
      </w:r>
      <w:r>
        <w:rPr>
          <w:i/>
        </w:rPr>
        <w:t xml:space="preserve">p </w:t>
      </w:r>
      <w:r>
        <w:t>&lt; 0.01). There was no difference in activity between fish in the BMAA</w:t>
      </w:r>
      <w:r>
        <w:rPr>
          <w:vertAlign w:val="subscript"/>
        </w:rPr>
        <w:t>LOW</w:t>
      </w:r>
      <w:r>
        <w:t xml:space="preserve"> (</w:t>
      </w:r>
      <w:r>
        <w:rPr>
          <w:i/>
        </w:rPr>
        <w:t xml:space="preserve">ß </w:t>
      </w:r>
      <w:r>
        <w:t xml:space="preserve">= -0.14, </w:t>
      </w:r>
      <w:r>
        <w:rPr>
          <w:i/>
        </w:rPr>
        <w:t xml:space="preserve">p </w:t>
      </w:r>
      <w:r>
        <w:t>= 0.12) or BMAA</w:t>
      </w:r>
      <w:r>
        <w:rPr>
          <w:vertAlign w:val="subscript"/>
        </w:rPr>
        <w:t>HIGH</w:t>
      </w:r>
      <w:r>
        <w:t xml:space="preserve"> (</w:t>
      </w:r>
      <w:r>
        <w:rPr>
          <w:i/>
        </w:rPr>
        <w:t xml:space="preserve">ß </w:t>
      </w:r>
      <w:r>
        <w:t xml:space="preserve">= 0.09, </w:t>
      </w:r>
      <w:r>
        <w:rPr>
          <w:i/>
        </w:rPr>
        <w:t xml:space="preserve">p </w:t>
      </w:r>
      <w:r>
        <w:t>= 0.26) treatment condition relative to the control condition. However, fish in the BMAA</w:t>
      </w:r>
      <w:r>
        <w:rPr>
          <w:vertAlign w:val="subscript"/>
        </w:rPr>
        <w:t>LOW</w:t>
      </w:r>
      <w:r>
        <w:t xml:space="preserve"> treatment condition were significantly less active than fish in the BMAA</w:t>
      </w:r>
      <w:r>
        <w:rPr>
          <w:vertAlign w:val="subscript"/>
        </w:rPr>
        <w:t>HIGH</w:t>
      </w:r>
      <w:r>
        <w:t xml:space="preserve"> treatment condition (</w:t>
      </w:r>
      <w:r>
        <w:rPr>
          <w:i/>
        </w:rPr>
        <w:t xml:space="preserve">ß </w:t>
      </w:r>
      <w:r>
        <w:t xml:space="preserve">= -0.23, </w:t>
      </w:r>
      <w:r>
        <w:rPr>
          <w:i/>
        </w:rPr>
        <w:t xml:space="preserve">p </w:t>
      </w:r>
      <w:r>
        <w:t>= 0.05; Figure 4). Furthermore, fish significantly decreased their activity levels as age increased (</w:t>
      </w:r>
      <w:r>
        <w:rPr>
          <w:i/>
        </w:rPr>
        <w:t xml:space="preserve">ß </w:t>
      </w:r>
      <w:r>
        <w:t xml:space="preserve">= -0.10, </w:t>
      </w:r>
      <w:r>
        <w:rPr>
          <w:i/>
        </w:rPr>
        <w:t xml:space="preserve">p </w:t>
      </w:r>
      <w:r>
        <w:t>&lt; 0.01; Figure 4).</w:t>
      </w:r>
    </w:p>
    <w:p w14:paraId="05D739B6" w14:textId="77777777" w:rsidR="00696890" w:rsidRDefault="00000000" w:rsidP="00BA75EF">
      <w:pPr>
        <w:spacing w:line="480" w:lineRule="auto"/>
        <w:contextualSpacing/>
        <w:rPr>
          <w:b/>
        </w:rPr>
      </w:pPr>
      <w:r>
        <w:rPr>
          <w:b/>
          <w:noProof/>
        </w:rPr>
        <w:lastRenderedPageBreak/>
        <w:drawing>
          <wp:inline distT="114300" distB="114300" distL="114300" distR="114300" wp14:anchorId="1FEE8FE6" wp14:editId="1E1333C3">
            <wp:extent cx="5943600" cy="2692400"/>
            <wp:effectExtent l="12700" t="12700" r="12700" b="1270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2CCD9E2F" w14:textId="77777777" w:rsidR="00696890" w:rsidRDefault="00000000" w:rsidP="00BA75EF">
      <w:pPr>
        <w:spacing w:line="480" w:lineRule="auto"/>
        <w:contextualSpacing/>
      </w:pPr>
      <w:r>
        <w:t>Figure 4: All fish decreased their activity (percent location change per time) as they got older and experienced more trials. Although neither exposure group differed in activity relative to the control group, fish in the BMAA</w:t>
      </w:r>
      <w:r>
        <w:rPr>
          <w:vertAlign w:val="subscript"/>
        </w:rPr>
        <w:t>LOW</w:t>
      </w:r>
      <w:r>
        <w:t xml:space="preserve"> treatment group were significantly less active than fish in the BMAA</w:t>
      </w:r>
      <w:r>
        <w:rPr>
          <w:vertAlign w:val="subscript"/>
        </w:rPr>
        <w:t>HIGH</w:t>
      </w:r>
      <w:r>
        <w:t xml:space="preserve"> treatment group.</w:t>
      </w:r>
    </w:p>
    <w:p w14:paraId="673A4B36" w14:textId="77777777" w:rsidR="00696890" w:rsidRDefault="00000000" w:rsidP="00BA75EF">
      <w:pPr>
        <w:spacing w:line="480" w:lineRule="auto"/>
        <w:contextualSpacing/>
      </w:pPr>
      <w:r>
        <w:rPr>
          <w:noProof/>
        </w:rPr>
        <w:drawing>
          <wp:inline distT="114300" distB="114300" distL="114300" distR="114300" wp14:anchorId="61B58512" wp14:editId="0BBEFD73">
            <wp:extent cx="5943600" cy="2489200"/>
            <wp:effectExtent l="12700" t="12700" r="12700" b="127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4264442A" w14:textId="77777777" w:rsidR="00696890" w:rsidRDefault="00000000" w:rsidP="00BA75EF">
      <w:pPr>
        <w:spacing w:line="480" w:lineRule="auto"/>
        <w:contextualSpacing/>
        <w:rPr>
          <w:color w:val="FF0000"/>
        </w:rPr>
      </w:pPr>
      <w:r>
        <w:rPr>
          <w:color w:val="FF0000"/>
        </w:rPr>
        <w:t xml:space="preserve">Figure 5: Repeatability of all personality traits was generally lower for fish during and shortly after exposure to BMAA (days 14 - 77) compared to performance during trials at longer time intervals since exposure (days 105 - 189). Exploration of fish in the high </w:t>
      </w:r>
      <w:r>
        <w:rPr>
          <w:color w:val="FF0000"/>
        </w:rPr>
        <w:lastRenderedPageBreak/>
        <w:t>BMAA treatment was significantly lower in the short duration period relative to long duration repeatability. However, the trend for boldness and activity included fish in the control condition and thus it does not provide evidence for acute effects of BMAA on repeatability of those traits.</w:t>
      </w:r>
    </w:p>
    <w:p w14:paraId="2649C09A" w14:textId="77777777" w:rsidR="00C43C0E" w:rsidRDefault="00C43C0E" w:rsidP="00BA75EF">
      <w:pPr>
        <w:spacing w:line="480" w:lineRule="auto"/>
        <w:contextualSpacing/>
        <w:rPr>
          <w:b/>
        </w:rPr>
      </w:pPr>
    </w:p>
    <w:p w14:paraId="1B97C82A" w14:textId="22C6236D" w:rsidR="00696890" w:rsidRDefault="00000000" w:rsidP="00BA75EF">
      <w:pPr>
        <w:spacing w:line="480" w:lineRule="auto"/>
        <w:contextualSpacing/>
        <w:rPr>
          <w:b/>
        </w:rPr>
      </w:pPr>
      <w:r>
        <w:rPr>
          <w:b/>
        </w:rPr>
        <w:t>Behavioral consistency</w:t>
      </w:r>
    </w:p>
    <w:p w14:paraId="28E6C2FC" w14:textId="77777777" w:rsidR="00696890" w:rsidRDefault="00000000" w:rsidP="000834AC">
      <w:pPr>
        <w:spacing w:line="480" w:lineRule="auto"/>
        <w:ind w:firstLine="720"/>
        <w:contextualSpacing/>
        <w:rPr>
          <w:color w:val="FF0000"/>
        </w:rPr>
      </w:pPr>
      <w:r>
        <w:rPr>
          <w:color w:val="FF0000"/>
        </w:rPr>
        <w:t>We found limited evidence for acute effects of BMAA on consistency of behavior, where repeatability was lower for some personality traits in earlier trials when fish were experiencing BMAA exposure or shortly after, compared to later trials that occurred a longer time since BMAA exposure (Fig. 5). We found that fish in all treatment conditions exhibited less repeatability of boldness in the short duration period relative to the long duration period (control p = 0.001, low p &lt; 0.01, high p &lt; 0.01). For exploration, we found no difference in repeatability for fish in the control or low treatments, but fish in the high treatment had significantly lower repeatability during earlier trials compared to later trials (p = 0.05). We found that fish in the control and high treatment conditions showed significantly lower repeatability of activity in the earlier trials relative to the later trials (control p &lt; 0.01, low p = 0.07, high p = 0.00). Because control fish also showed significant differences in repeatability of boldness and activity, only exploration of fish in the high BMAA exposure treatment demonstrated evidence for acute effects of this toxin.</w:t>
      </w:r>
    </w:p>
    <w:p w14:paraId="7F4BA653" w14:textId="77777777" w:rsidR="00C43C0E" w:rsidRDefault="00C43C0E" w:rsidP="00BA75EF">
      <w:pPr>
        <w:spacing w:line="480" w:lineRule="auto"/>
        <w:contextualSpacing/>
        <w:rPr>
          <w:b/>
        </w:rPr>
      </w:pPr>
    </w:p>
    <w:p w14:paraId="37D2FB37" w14:textId="3059C79D" w:rsidR="00696890" w:rsidRDefault="00000000" w:rsidP="00BA75EF">
      <w:pPr>
        <w:spacing w:line="480" w:lineRule="auto"/>
        <w:contextualSpacing/>
        <w:rPr>
          <w:b/>
        </w:rPr>
      </w:pPr>
      <w:r>
        <w:rPr>
          <w:b/>
        </w:rPr>
        <w:t>Behavioral syndromes</w:t>
      </w:r>
    </w:p>
    <w:p w14:paraId="33FC3344" w14:textId="77777777" w:rsidR="00696890" w:rsidRDefault="00000000" w:rsidP="000834AC">
      <w:pPr>
        <w:spacing w:line="480" w:lineRule="auto"/>
        <w:ind w:firstLine="720"/>
        <w:contextualSpacing/>
      </w:pPr>
      <w:r>
        <w:t xml:space="preserve">We found evidence for a behavioral syndrome among some, but not all of the pairwise combinations of the 3 personality traits (Figure 5). The among-individual variation in activity and boldness were correlated where fish that were faster to enter the </w:t>
      </w:r>
      <w:r>
        <w:lastRenderedPageBreak/>
        <w:t xml:space="preserve">risky area also spent a greater proportion of time investigating the arena (posterior mean = -0.77, CI = -0.96 – -0.60). Similarly, boldness and exploration were significantly correlated such that fish that were faster to enter the risky area were more likely to show greater changes in location per time (mean = -0.34, CI = -0.65 – -0.02). In contrast, activity and exploration were not correlated (mean = 0.09, CI = -0.23 – 0.43). </w:t>
      </w:r>
    </w:p>
    <w:p w14:paraId="6D4779B6" w14:textId="77777777" w:rsidR="00696890" w:rsidRDefault="00000000" w:rsidP="00BA75EF">
      <w:pPr>
        <w:spacing w:line="480" w:lineRule="auto"/>
        <w:contextualSpacing/>
      </w:pPr>
      <w:r>
        <w:rPr>
          <w:noProof/>
        </w:rPr>
        <w:drawing>
          <wp:inline distT="114300" distB="114300" distL="114300" distR="114300" wp14:anchorId="390DEC8F" wp14:editId="6639043C">
            <wp:extent cx="5943600" cy="4508500"/>
            <wp:effectExtent l="12700" t="12700" r="12700" b="1270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943600" cy="4508500"/>
                    </a:xfrm>
                    <a:prstGeom prst="rect">
                      <a:avLst/>
                    </a:prstGeom>
                    <a:ln w="12700">
                      <a:solidFill>
                        <a:srgbClr val="000000"/>
                      </a:solidFill>
                      <a:prstDash val="solid"/>
                    </a:ln>
                  </pic:spPr>
                </pic:pic>
              </a:graphicData>
            </a:graphic>
          </wp:inline>
        </w:drawing>
      </w:r>
    </w:p>
    <w:p w14:paraId="6A153C4B" w14:textId="77777777" w:rsidR="00696890" w:rsidRDefault="00000000" w:rsidP="00BA75EF">
      <w:pPr>
        <w:spacing w:line="480" w:lineRule="auto"/>
        <w:contextualSpacing/>
      </w:pPr>
      <w:r>
        <w:t>Figure 5: There was evidence for a behavioral syndrome among boldness (latency to enter the center of the arena) and the other two personality traits. Boldness is correlated with activity (percent change in location per time) and exploration (proportion of time spent in the middle of the arena), but activity and exploration were not correlated with each other.</w:t>
      </w:r>
    </w:p>
    <w:p w14:paraId="11AECC2F" w14:textId="77777777" w:rsidR="00C43C0E" w:rsidRDefault="00C43C0E" w:rsidP="00BA75EF">
      <w:pPr>
        <w:spacing w:line="480" w:lineRule="auto"/>
        <w:contextualSpacing/>
        <w:rPr>
          <w:b/>
        </w:rPr>
      </w:pPr>
      <w:bookmarkStart w:id="11" w:name="OLE_LINK4"/>
    </w:p>
    <w:p w14:paraId="4BB6E8C7" w14:textId="7C8EE9DD" w:rsidR="00696890" w:rsidRDefault="00000000" w:rsidP="00BA75EF">
      <w:pPr>
        <w:spacing w:line="480" w:lineRule="auto"/>
        <w:contextualSpacing/>
        <w:rPr>
          <w:b/>
        </w:rPr>
      </w:pPr>
      <w:r>
        <w:rPr>
          <w:b/>
        </w:rPr>
        <w:t>DISCUSSION</w:t>
      </w:r>
    </w:p>
    <w:p w14:paraId="430D0AD6" w14:textId="77777777" w:rsidR="00696890" w:rsidRDefault="00000000" w:rsidP="000834AC">
      <w:pPr>
        <w:spacing w:line="480" w:lineRule="auto"/>
        <w:ind w:firstLine="720"/>
        <w:contextualSpacing/>
      </w:pPr>
      <w:r>
        <w:t xml:space="preserve">Our study adds novel and complex information on the impact of exposure to an environmental toxin on the consistency of fish behavior. All three behavioral traits - boldness, exploration, and activity - were significantly repeatable, indicating consistent individual differences in these behaviors. As the number of trials increased with the age of the fish, boldness increased, </w:t>
      </w:r>
      <w:r>
        <w:rPr>
          <w:shd w:val="clear" w:color="auto" w:fill="CCCCCC"/>
        </w:rPr>
        <w:t>likely reflecting habituation to the experimental arena</w:t>
      </w:r>
      <w:r>
        <w:t>, while activity levels decreased. Further, fish in the BMAA</w:t>
      </w:r>
      <w:r>
        <w:rPr>
          <w:vertAlign w:val="subscript"/>
        </w:rPr>
        <w:t>LOW</w:t>
      </w:r>
      <w:r>
        <w:t xml:space="preserve"> treatment were less active than those in the BMAA</w:t>
      </w:r>
      <w:r>
        <w:rPr>
          <w:vertAlign w:val="subscript"/>
        </w:rPr>
        <w:t>HIGH</w:t>
      </w:r>
      <w:r>
        <w:t xml:space="preserve"> treatment, but neither treatment was significantly different from control fish. Finally, exploration was unaffected by age and treatment, however, fish in the BMAA</w:t>
      </w:r>
      <w:r>
        <w:rPr>
          <w:vertAlign w:val="subscript"/>
        </w:rPr>
        <w:t>LOW</w:t>
      </w:r>
      <w:r>
        <w:t xml:space="preserve"> treatment decreased in exploration over time with an age by treatment interaction effect. </w:t>
      </w:r>
      <w:r>
        <w:rPr>
          <w:color w:val="FF0000"/>
        </w:rPr>
        <w:t xml:space="preserve">These age effects are supported in our analysis testing for behavioral consistency during and shortly after BMAA exposure, relative to trials occurring at longer durations since BMAA exposure. We found limited evidence for acute or long-term effects of BMAA exposure because fish in all conditions, for most behavioral traits, showed lower repeatability in earlier trials. Because fish in the control condition also exhibited this trend, changes in behavioral consistency are more likely due to habituation or development rather than BMAA. The one exception was an acute effect of lower repeatability of exploratory behavior of fish in the high BMAA treatment group. </w:t>
      </w:r>
      <w:r>
        <w:t xml:space="preserve">We also identified behavioral syndromes; boldness was inversely correlated with both exploration and activity, but exploration and activity were not correlated with each other. Thus, it is possible that our measure of boldness (latency to enter the risky area) did not reflect an independent </w:t>
      </w:r>
      <w:proofErr w:type="gramStart"/>
      <w:r>
        <w:t>trait, but</w:t>
      </w:r>
      <w:proofErr w:type="gramEnd"/>
      <w:r>
        <w:t xml:space="preserve"> was instead partially influenced by the traits exploration and activity. </w:t>
      </w:r>
    </w:p>
    <w:p w14:paraId="666586D6" w14:textId="5D85273A" w:rsidR="00696890" w:rsidRDefault="00000000" w:rsidP="000834AC">
      <w:pPr>
        <w:spacing w:line="480" w:lineRule="auto"/>
        <w:ind w:firstLine="720"/>
        <w:contextualSpacing/>
      </w:pPr>
      <w:r>
        <w:lastRenderedPageBreak/>
        <w:t xml:space="preserve">Treatment had a limited and mixed influence on behavioral outcomes. In this study, we exposed fish to low, environmentally relevant concentrations of BMAA, then after 21-days, fish were raised in clean water to evaluate the potential for long term consequences of early-life exposure. The lack of strong, acute or long-term impacts to fish behavior with this protocol is consistent with previous research on adult </w:t>
      </w:r>
      <w:proofErr w:type="spellStart"/>
      <w:r>
        <w:rPr>
          <w:i/>
        </w:rPr>
        <w:t>Kryptolebias</w:t>
      </w:r>
      <w:proofErr w:type="spellEnd"/>
      <w:r>
        <w:rPr>
          <w:i/>
        </w:rPr>
        <w:t xml:space="preserve"> marmoratus </w:t>
      </w:r>
      <w:r>
        <w:t xml:space="preserve">after 14 days of BMAA exposure </w:t>
      </w:r>
      <w:r w:rsidR="00C43C0E">
        <w:fldChar w:fldCharType="begin"/>
      </w:r>
      <w:r w:rsidR="00C43C0E">
        <w:instrText xml:space="preserve"> ADDIN ZOTERO_ITEM CSL_CITATION {"citationID":"qWTJ4UiO","properties":{"formattedCitation":"(Carion et al., 2020)","plainCitation":"(Carion et al., 2020)","noteIndex":0},"citationItems":[{"id":17930,"uris":["http://zotero.org/users/14217530/items/8NPIZL9M"],"itemData":{"id":17930,"type":"article-journal","abstract":"β-N-Methylamino-L-alanine (BMAA), a neurotoxin naturally produced by cyanobacteria, diatoms and dinoflagellates, constitutes a serious environmental and health threat especially during acute blooms, which are becoming more frequent. This neurotoxin is implicated in several neurodegenerative diseases (ND) in humans through contaminated water or food consumption. Even low doses of neurotoxic compounds (NCs) can have lasting effects later in life. In this sense, early stages of development constitute a period of high sensitivity to environmental influence, particularly for the central nervous system. To understand the mechanisms underlying the delayed effects of NCs, newly hatched larvae of the mangrove rivulus fish, Kryptolebias marmoratus, were exposed to two sub-lethal doses of BMAA (20 μg/L and 15 mg/L) for 14 days. This fish naturally produces isogenic lineages due to its self-fertilizing reproduction, which is unique case among vertebrates. It thus provides genetic characteristics that allow scientists to study organisms’ true reaction norm, minimizing genetic variability and focusing exclusively on the effects of the environment. Effect assessment was performed at different levels of biological organization to detect inconspicuous effects of BMAA, since this molecule displays long retention in organisms. BMAA effects on life history traits as well as behavioral traits such as boldness and aggressiveness were assessed more than 100 days after exposure. In addition, the relative expression of 7 potential BMAA target genes was studied, given their involvement in neurotransmission or their association with individual variation in boldness and aggressiveness. Selected genes code for reticulon 4 (RTN4), glutamate vesicular transporter 1 (Slc17a7), glutamine synthetase a (Glula), dopamine receptor D4 (DRD4), monoamine oxidase A (MAOA), calmodulin (CaM) and epedymine (Epd). Despite observing no effects of BMAA on growth, reproduction and behavioral traits, BMAA induced a significant increase of the expression of CaM and MAOA genes at 20 μg/L BMAA compared to the control group. A significant decrease of expression was observed between this lowest BMAA dose and 15 mg/L for DRD4, MAOA and CaM genes. Our results suggest disruption of glutamate turnover, intracellular dopamine depletion and activation of astrocyte protective mechanisms, indicating that BMAA might be excitotoxic. Our study revealed that BMAA can have long-lasting effects on the brain that are suspected to affect phenotypic traits with aging. Furthermore, it highlights the importance of studying delayed effects in ecotoxicological studies.","container-title":"NeuroToxicology","DOI":"10.1016/j.neuro.2020.04.007","ISSN":"18729711","issue":"April","note":"PMID: 32380192\npublisher: Elsevier","page":"110-121","title":"Behavior and gene expression in the brain of adult self-fertilizing mangrove rivulus fish (Kryptolebias marmoratus) after early life exposure to the neurotoxin β-N-methylamino-L-alanine (BMAA)","volume":"79","author":[{"family":"Carion","given":"Alessandra"},{"family":"Markey","given":"Angèle"},{"family":"Hétru","given":"Julie"},{"family":"Carpentier","given":"Camille"},{"family":"Suarez-Ulloa","given":"Victoria"},{"family":"Denoël","given":"Mathieu"},{"family":"Earley","given":"Ryan L."},{"family":"Silvestre","given":"Frédéric"}],"issued":{"date-parts":[["2020"]]}}}],"schema":"https://github.com/citation-style-language/schema/raw/master/csl-citation.json"} </w:instrText>
      </w:r>
      <w:r w:rsidR="00C43C0E">
        <w:fldChar w:fldCharType="separate"/>
      </w:r>
      <w:r w:rsidR="00C43C0E">
        <w:rPr>
          <w:noProof/>
        </w:rPr>
        <w:t>(Carion et al., 2020)</w:t>
      </w:r>
      <w:r w:rsidR="00C43C0E">
        <w:fldChar w:fldCharType="end"/>
      </w:r>
      <w:r w:rsidR="00C43C0E">
        <w:t xml:space="preserve"> </w:t>
      </w:r>
      <w:r>
        <w:t>and in zebrafish after two and a half years of a BMAA diet</w:t>
      </w:r>
      <w:r w:rsidR="00C43C0E">
        <w:t xml:space="preserve"> </w:t>
      </w:r>
      <w:r w:rsidR="00C43C0E">
        <w:fldChar w:fldCharType="begin"/>
      </w:r>
      <w:r w:rsidR="00C43C0E">
        <w:instrText xml:space="preserve"> ADDIN ZOTERO_ITEM CSL_CITATION {"citationID":"sSMaEQAH","properties":{"formattedCitation":"(Weeks et al., 2023)","plainCitation":"(Weeks et al., 2023)","noteIndex":0},"citationItems":[{"id":19073,"uris":["http://zotero.org/users/14217530/items/IMJ4WF2M"],"itemData":{"id":19073,"type":"article-journal","container-title":"Neurotoxicity Research","DOI":"10.1007/s12640-023-00658-z","ISSN":"1029-8428, 1476-3524","issue":"5","journalAbbreviation":"Neurotox Res","language":"en","page":"481-495","source":"DOI.org (Crossref)","title":"The Effects of Long-term, Low-dose β-N-methylamino-l-alanine (BMAA) Exposures in Adult SODG93R Transgenic Zebrafish","volume":"41","author":[{"family":"Weeks","given":"Ryan D."},{"family":"Banack","given":"Sandra A."},{"family":"Howell","given":"Shaunacee"},{"family":"Thunga","given":"Preethi"},{"family":"Metcalf","given":"James S."},{"family":"Green","given":"Adrian J."},{"family":"Cox","given":"Paul A."},{"family":"Planchart","given":"Antonio"}],"issued":{"date-parts":[["2023"]]}}}],"schema":"https://github.com/citation-style-language/schema/raw/master/csl-citation.json"} </w:instrText>
      </w:r>
      <w:r w:rsidR="00C43C0E">
        <w:fldChar w:fldCharType="separate"/>
      </w:r>
      <w:r w:rsidR="00C43C0E">
        <w:rPr>
          <w:noProof/>
        </w:rPr>
        <w:t>(Weeks et al., 2023)</w:t>
      </w:r>
      <w:r w:rsidR="00C43C0E">
        <w:fldChar w:fldCharType="end"/>
      </w:r>
      <w:r>
        <w:t>. However, BMAA and its isomer DABA (</w:t>
      </w:r>
      <w:r>
        <w:rPr>
          <w:shd w:val="clear" w:color="auto" w:fill="CCCCCC"/>
        </w:rPr>
        <w:t xml:space="preserve">2,4 </w:t>
      </w:r>
      <w:proofErr w:type="spellStart"/>
      <w:r>
        <w:rPr>
          <w:shd w:val="clear" w:color="auto" w:fill="CCCCCC"/>
        </w:rPr>
        <w:t>diaminobutyric</w:t>
      </w:r>
      <w:proofErr w:type="spellEnd"/>
      <w:r>
        <w:rPr>
          <w:shd w:val="clear" w:color="auto" w:fill="CCCCCC"/>
        </w:rPr>
        <w:t xml:space="preserve"> acid</w:t>
      </w:r>
      <w:r>
        <w:t>) have been shown to influence irreversible neuron electrical activity in a concentration-dependent manner in leeches</w:t>
      </w:r>
      <w:r w:rsidR="00C43C0E">
        <w:t xml:space="preserve"> </w:t>
      </w:r>
      <w:r w:rsidR="00C43C0E">
        <w:fldChar w:fldCharType="begin"/>
      </w:r>
      <w:r w:rsidR="00C43C0E">
        <w:instrText xml:space="preserve"> ADDIN ZOTERO_ITEM CSL_CITATION {"citationID":"1AMpb9O6","properties":{"formattedCitation":"(Spasic et al., 2018)","plainCitation":"(Spasic et al., 2018)","noteIndex":0},"citationItems":[{"id":19496,"uris":["http://zotero.org/users/14217530/items/NXWPJ6SL"],"itemData":{"id":19496,"type":"article-journal","abstract":"In this paper we present, for the ﬁrst time, a detailed account of electrophysiological e</w:instrText>
      </w:r>
      <w:r w:rsidR="00C43C0E">
        <w:rPr>
          <w:rFonts w:ascii="Cambria Math" w:hAnsi="Cambria Math" w:cs="Cambria Math"/>
        </w:rPr>
        <w:instrText>ﬀ</w:instrText>
      </w:r>
      <w:r w:rsidR="00C43C0E">
        <w:instrText>ects of 2,4-diaminobutyric acid (2,4-DABA). 2,4-DABA is a neurotoxic non-protein amino acid produced by Cyanobacteria with a possible link to neurodegenerative disorders in animals and humans. Intracellular recordings were performed on Retzius nerve cells of the leech Haemopis sanguisuga using glass microelectrodes ﬁlled with 3 mol/L KCl. Our results show that 2,4-DABA is an excitatory amino acid, causing membrane depolarization in a concentrationdependent manner. The most prominent depolarizations of 39.63 ± 2.22 mV and 47.05 ± 4.33 mV, induced by 5 × 10−3 and 10−2 mol/L 2,4-DABA respectively, are several times larger than maximal depolarizations induced by either Glutamate, Aspartate, β-N-methylamino-alanine (BMAA) or β-N-oxalylamino-alanine (BOAA) on our model. These 2,4-DABA induced depolarizations evolve through two distinct stages, which is a novel phenomenon in electrical cell activity upon application of an excitatory amino acid, at least on our model. Involvement of two separate mechanisms, suggested by the two stage phenomenon, is discussed in the paper. We also provide evidence that 2,4-DABA induces irreversible functional disturbances in neurons in a concentrationdependent manner, since only half of the cells recovered normal electrical activity after application of 5 × 10−3 mol/L 2,4-DABA, and none recovered after application of 10−2 mol/L 2,4-DABA. E</w:instrText>
      </w:r>
      <w:r w:rsidR="00C43C0E">
        <w:rPr>
          <w:rFonts w:ascii="Cambria Math" w:hAnsi="Cambria Math" w:cs="Cambria Math"/>
        </w:rPr>
        <w:instrText>ﬀ</w:instrText>
      </w:r>
      <w:r w:rsidR="00C43C0E">
        <w:instrText>ects of both L-2,4DABA and DL-2,4-DABA were tested and are not signiﬁcantly di</w:instrText>
      </w:r>
      <w:r w:rsidR="00C43C0E">
        <w:rPr>
          <w:rFonts w:ascii="Cambria Math" w:hAnsi="Cambria Math" w:cs="Cambria Math"/>
        </w:rPr>
        <w:instrText>ﬀ</w:instrText>
      </w:r>
      <w:r w:rsidR="00C43C0E">
        <w:instrText xml:space="preserve">erent.","container-title":"Aquatic Toxicology","DOI":"10.1016/j.aquatox.2018.03.036","ISSN":"0166445X","journalAbbreviation":"Aquatic Toxicology","language":"en","page":"269-275","source":"DOI.org (Crossref)","title":"Extensive depolarization and lack of recovery of leech Retzius neurons caused by 2,4 diaminobutyric acid","volume":"199","author":[{"family":"Spasic","given":"S."},{"family":"Stanojevic","given":"M."},{"family":"Nesovic Ostojic","given":"J."},{"family":"Kovacevic","given":"S."},{"family":"Prostran","given":"M."},{"family":"Lopicic","given":"S."}],"issued":{"date-parts":[["2018",6]]}}}],"schema":"https://github.com/citation-style-language/schema/raw/master/csl-citation.json"} </w:instrText>
      </w:r>
      <w:r w:rsidR="00C43C0E">
        <w:fldChar w:fldCharType="separate"/>
      </w:r>
      <w:r w:rsidR="00C43C0E">
        <w:rPr>
          <w:noProof/>
        </w:rPr>
        <w:t>(Spasic et al., 2018)</w:t>
      </w:r>
      <w:r w:rsidR="00C43C0E">
        <w:fldChar w:fldCharType="end"/>
      </w:r>
      <w:r>
        <w:t xml:space="preserve"> and nerve length and swim endurance in zebrafish</w:t>
      </w:r>
      <w:r w:rsidR="00C43C0E">
        <w:t xml:space="preserve"> </w:t>
      </w:r>
      <w:r w:rsidR="00C43C0E">
        <w:fldChar w:fldCharType="begin"/>
      </w:r>
      <w:r w:rsidR="00C43C0E">
        <w:instrText xml:space="preserve"> ADDIN ZOTERO_ITEM CSL_CITATION {"citationID":"3Ps7w1aX","properties":{"formattedCitation":"(Powers et al., 2017)","plainCitation":"(Powers et al., 2017)","noteIndex":0},"citationItems":[{"id":19487,"uris":["http://zotero.org/users/14217530/items/AAKTB99C"],"itemData":{"id":19487,"type":"article-journal","abstract":"Amyotrophic lateral sclerosis (ALS) is a neurodegenerative disorder leading to progressive paralysis and death within 2–5 years after diagnosis. Sporadic cases (SALS) comprise approximately 90% of cases with the remaining 10% familial (FALS) caused by mutations in approximately 27 genes. The vast heterogeneity seen in age and location of disease onset, rate of progression, and duration of disease has been linked with genetic and environmental inﬂuences in both SALS and FALS cases. Increased ALS incidence clusters in Guam, southern France, and Maryland have been linked with exposure to Betamethylamino-L-alanine (BMAA), a nonproteinogenic amino acid produced by cyanobacteria, dinoﬂaggelates, and diatoms. We embryonically exposed zebraﬁsh, Danio rerio, (transgenically overexpressing a FALS-causing SOD1-G93R mutation) to BMAA to investigate early motor neuron outgrowth in larvae and endurance and fatigability in 5-month adults. SOD1-G93R zebraﬁsh showed decreased embryonic nerve length with increased BMAA dose, a phenotypic change mirrored in 5-month performance measures of weaker swimming and increased fatigability. In contrast, transgenic ﬁsh overexpressing wildtype SOD1 were resistant to phenotypic changes, indicating a potential neuroprotective function of healthy SOD1. We show that the etiology of genetic ALS animal models can be inﬂuenced by environmental exposures, and that embryonic toxin exposures can result in changes to both early and adult measures. We demonstrate that zebraﬁsh can be a robust model for investigating causes of ALS heterogeneity. Establishing these links between developmental and adult ALS-like symptoms in the zebraﬁsh increases the power of this model for toxicological and drug screens.","container-title":"Toxicological Sciences","DOI":"10.1093/toxsci/kfx020","ISSN":"1096-6080, 1096-0929","journalAbbreviation":"Toxicol. Sci.","language":"en","page":"kfx020","source":"DOI.org (Crossref)","title":"Embryonic Exposure to the Environmental Neurotoxin BMAA Negatively Impacts Early Neuronal Development and Progression of Neurodegeneration in the Sod1-G93R Zebrafish Model of Amyotrophic Lateral Sclerosis","author":[{"family":"Powers","given":"Samantha"},{"family":"Kwok","given":"Samantha"},{"family":"Lovejoy","given":"Emily"},{"family":"Lavin","given":"Tom"},{"family":"Sher","given":"Roger"}],"issued":{"date-parts":[["2017",1,25]]}}}],"schema":"https://github.com/citation-style-language/schema/raw/master/csl-citation.json"} </w:instrText>
      </w:r>
      <w:r w:rsidR="00C43C0E">
        <w:fldChar w:fldCharType="separate"/>
      </w:r>
      <w:r w:rsidR="00C43C0E">
        <w:rPr>
          <w:noProof/>
        </w:rPr>
        <w:t>(Powers et al., 2017)</w:t>
      </w:r>
      <w:r w:rsidR="00C43C0E">
        <w:fldChar w:fldCharType="end"/>
      </w:r>
      <w:r>
        <w:t>. Therefore, it would not be surprising that there could still be underlying long-lasting gene expression and electrophysical differences in exposed fish that were not captured in the open field behavioral tests conducted here.</w:t>
      </w:r>
    </w:p>
    <w:p w14:paraId="5FF2AA70" w14:textId="60DF0F06" w:rsidR="00696890" w:rsidRDefault="00000000" w:rsidP="000834AC">
      <w:pPr>
        <w:spacing w:line="480" w:lineRule="auto"/>
        <w:ind w:firstLine="720"/>
        <w:contextualSpacing/>
        <w:rPr>
          <w:color w:val="FF0000"/>
        </w:rPr>
      </w:pPr>
      <w:r>
        <w:t>Previous research has well established that BMAA can negatively influence spinal development, mortality, and mobility of exposed animals</w:t>
      </w:r>
      <w:r w:rsidR="00C43C0E">
        <w:t xml:space="preserve"> </w:t>
      </w:r>
      <w:r w:rsidR="00C43C0E">
        <w:fldChar w:fldCharType="begin"/>
      </w:r>
      <w:r w:rsidR="00257E1E">
        <w:instrText xml:space="preserve"> ADDIN ZOTERO_ITEM CSL_CITATION {"citationID":"9VFCjre7","properties":{"formattedCitation":"(Lopicic et al., 2022; Powers et al., 2017; Purdie et al., 2009)","plainCitation":"(Lopicic et al., 2022; Powers et al., 2017; Purdie et al., 2009)","noteIndex":0},"citationItems":[{"id":19475,"uris":["http://zotero.org/users/14217530/items/YH8U8PZS"],"itemData":{"id":19475,"type":"article-journal","abstract":"In the present review we have discussed the occurrence of β-N-methylamino-L-alanine (BMAA) and its natural isomers, and the organisms and sample types in which the toxin(s) have been detected. Further, the review discusses general pathogenic mechanisms of neurodegenerative diseases, and how modes of action of BMAA ﬁt in those mechanisms. The biogeography of BMAA occurrence presented here contributes to the planning of epidemiological research based on the geographical distribution of BMAA and human exposure. Analysis of BMAA mechanisms in relation to pathogenic processes of neurodegeneration is used to critically assess the potential signiﬁcance of the amino acid as well as to identify gaps in our understanding. Taken together, these two approaches provide the basis for the discussion on the potential role of BMAA as a secondary factor in neurodegenerative diseases, the rationale for further research and possible directions the research can take, which are outlined in the conclusions.","container-title":"Microorganisms","DOI":"10.3390/microorganisms10122418","ISSN":"2076-2607","issue":"12","journalAbbreviation":"Microorganisms","language":"en","license":"https://creativecommons.org/licenses/by/4.0/","page":"2418","source":"DOI.org (Crossref)","title":"Environmental Neurotoxin β-N-Methylamino-L-alanine (BMAA) as a Widely Occurring Putative Pathogenic Factor in Neurodegenerative Diseases","volume":"10","author":[{"family":"Lopicic","given":"Srdjan"},{"family":"Svirčev","given":"Zorica"},{"family":"Palanački Malešević","given":"Tamara"},{"family":"Kopitović","given":"Aleksandar"},{"family":"Ivanovska","given":"Aleksandra"},{"family":"Meriluoto","given":"Jussi"}],"issued":{"date-parts":[["2022",12,6]]}}},{"id":19487,"uris":["http://zotero.org/users/14217530/items/AAKTB99C"],"itemData":{"id":19487,"type":"article-journal","abstract":"Amyotrophic lateral sclerosis (ALS) is a neurodegenerative disorder leading to progressive paralysis and death within 2–5 years after diagnosis. Sporadic cases (SALS) comprise approximately 90% of cases with the remaining 10% familial (FALS) caused by mutations in approximately 27 genes. The vast heterogeneity seen in age and location of disease onset, rate of progression, and duration of disease has been linked with genetic and environmental inﬂuences in both SALS and FALS cases. Increased ALS incidence clusters in Guam, southern France, and Maryland have been linked with exposure to Betamethylamino-L-alanine (BMAA), a nonproteinogenic amino acid produced by cyanobacteria, dinoﬂaggelates, and diatoms. We embryonically exposed zebraﬁsh, Danio rerio, (transgenically overexpressing a FALS-causing SOD1-G93R mutation) to BMAA to investigate early motor neuron outgrowth in larvae and endurance and fatigability in 5-month adults. SOD1-G93R zebraﬁsh showed decreased embryonic nerve length with increased BMAA dose, a phenotypic change mirrored in 5-month performance measures of weaker swimming and increased fatigability. In contrast, transgenic ﬁsh overexpressing wildtype SOD1 were resistant to phenotypic changes, indicating a potential neuroprotective function of healthy SOD1. We show that the etiology of genetic ALS animal models can be inﬂuenced by environmental exposures, and that embryonic toxin exposures can result in changes to both early and adult measures. We demonstrate that zebraﬁsh can be a robust model for investigating causes of ALS heterogeneity. Establishing these links between developmental and adult ALS-like symptoms in the zebraﬁsh increases the power of this model for toxicological and drug screens.","container-title":"Toxicological Sciences","DOI":"10.1093/toxsci/kfx020","ISSN":"1096-6080, 1096-0929","journalAbbreviation":"Toxicol. Sci.","language":"en","page":"kfx020","source":"DOI.org (Crossref)","title":"Embryonic Exposure to the Environmental Neurotoxin BMAA Negatively Impacts Early Neuronal Development and Progression of Neurodegeneration in the Sod1-G93R Zebrafish Model of Amyotrophic Lateral Sclerosis","author":[{"family":"Powers","given":"Samantha"},{"family":"Kwok","given":"Samantha"},{"family":"Lovejoy","given":"Emily"},{"family":"Lavin","given":"Tom"},{"family":"Sher","given":"Roger"}],"issued":{"date-parts":[["2017",1,25]]}}},{"id":19488,"uris":["http://zotero.org/users/14217530/items/J3K53XZE"],"itemData":{"id":19488,"type":"article-journal","abstract":"N-Methylamino-L-alanine (BMAA), a neurotoxic amino acid, is produced by members of all known groups of cyanobacteria. In the presence of added carbonate, BMAA generates an analogue of glutamate which has been associated with motor neuron (MN) diseases via a mechanism of motor neurone speciﬁc excitotoxicity. The toxicity of BMAA has been established in various mammalian test models, but the widespread aquatic production of BMAA raises questions of BMAA toxicity to aquatic organisms. Zebraﬁsh (Danio rerio) embryos were exposed to varying concentrations of BMAA (5–50,000 ␮g l−1) with and without added carbonate. BMAA exposure induced a range of neuro-muscular and developmental abnormalities in D. rerio, which can be directly related to disruptions to glutamatergic signalling pathways. When exposed to BMAA plus added carbonate, the incidence of pericardial oedema increased by up to 21% in test subjects, correlating with a reduction in heart rate. Increased incidence of abnormal spinal axis formation was seen in all D. rerio larvae exposed to BMAA concentrations of ≥50 ␮g l−1, with a further 10% increase from ≥500 ␮g l−1 BMAA when carbonate species were present. A dose-dependent increase in clonus-like convulsions was observable in embryos exposed to ≥5 ␮g l−1 BMAA ± added carbonate. This is the ﬁrst study on the neuro-muscular and developmental effects of BMAA exposure on aquatic vertebrates. The present ﬁndings, plus the potentially widespread production of BMAA in aquatic cyanobacteria, indicate a need for information of exposure levels, duration and toxic outcomes in aquatic biota.","container-title":"Aquatic Toxicology","DOI":"10.1016/j.aquatox.2009.02.009","ISSN":"0166445X","issue":"4","journalAbbreviation":"Aquatic Toxicology","language":"en","license":"https://www.elsevier.com/tdm/userlicense/1.0/","page":"279-284","source":"DOI.org (Crossref)","title":"Effects of the cyanobacterial neurotoxin β-N-methylamino-L-alanine on the early-life stage development of zebrafish (Danio rerio)","volume":"95","author":[{"family":"Purdie","given":"E.L."},{"family":"Samsudin","given":"S."},{"family":"Eddy","given":"F.B."},{"family":"Codd","given":"G.A."}],"issued":{"date-parts":[["2009",12,13]]}}}],"schema":"https://github.com/citation-style-language/schema/raw/master/csl-citation.json"} </w:instrText>
      </w:r>
      <w:r w:rsidR="00C43C0E">
        <w:fldChar w:fldCharType="separate"/>
      </w:r>
      <w:r w:rsidR="00257E1E">
        <w:rPr>
          <w:noProof/>
        </w:rPr>
        <w:t>(Lopicic et al., 2022; Powers et al., 2017; Purdie et al., 2009)</w:t>
      </w:r>
      <w:r w:rsidR="00C43C0E">
        <w:fldChar w:fldCharType="end"/>
      </w:r>
      <w:r>
        <w:t xml:space="preserve">. Here, we identified an interesting difference in the treatment effect on activity levels. While neither the </w:t>
      </w:r>
      <w:r>
        <w:rPr>
          <w:shd w:val="clear" w:color="auto" w:fill="999999"/>
        </w:rPr>
        <w:t xml:space="preserve">high </w:t>
      </w:r>
      <w:proofErr w:type="gramStart"/>
      <w:r>
        <w:rPr>
          <w:shd w:val="clear" w:color="auto" w:fill="999999"/>
        </w:rPr>
        <w:t>or</w:t>
      </w:r>
      <w:proofErr w:type="gramEnd"/>
      <w:r>
        <w:rPr>
          <w:shd w:val="clear" w:color="auto" w:fill="999999"/>
        </w:rPr>
        <w:t xml:space="preserve"> low BMAA</w:t>
      </w:r>
      <w:r>
        <w:t xml:space="preserve"> treatment groups showed activity levels different from control fish, fish that were exposed to the </w:t>
      </w:r>
      <w:r>
        <w:rPr>
          <w:shd w:val="clear" w:color="auto" w:fill="999999"/>
        </w:rPr>
        <w:t>higher concentration</w:t>
      </w:r>
      <w:r>
        <w:t xml:space="preserve"> of BMAA exhibited higher activity rates, measured as an increased frequency of changes in pixel position, relative to fish that were exposed to </w:t>
      </w:r>
      <w:r>
        <w:rPr>
          <w:shd w:val="clear" w:color="auto" w:fill="999999"/>
        </w:rPr>
        <w:t>low BMAA</w:t>
      </w:r>
      <w:r>
        <w:t xml:space="preserve">. </w:t>
      </w:r>
      <w:commentRangeStart w:id="12"/>
      <w:commentRangeStart w:id="13"/>
      <w:r>
        <w:t xml:space="preserve">Due to limitations of the video analysis software, we are unable to determine if this increased mobility is due to an increase in distance moved or because of increased abnormal kinematics that were </w:t>
      </w:r>
      <w:commentRangeStart w:id="14"/>
      <w:r>
        <w:t xml:space="preserve">anecdotally </w:t>
      </w:r>
      <w:commentRangeEnd w:id="14"/>
      <w:r>
        <w:commentReference w:id="14"/>
      </w:r>
      <w:r>
        <w:t xml:space="preserve">observed in a concurrent exposure experiment </w:t>
      </w:r>
      <w:r w:rsidRPr="00CE5DE7">
        <w:rPr>
          <w:highlight w:val="yellow"/>
        </w:rPr>
        <w:t>(</w:t>
      </w:r>
      <w:proofErr w:type="spellStart"/>
      <w:r w:rsidRPr="000834AC">
        <w:t>Lamka</w:t>
      </w:r>
      <w:proofErr w:type="spellEnd"/>
      <w:r w:rsidRPr="000834AC">
        <w:t xml:space="preserve"> et al. 202</w:t>
      </w:r>
      <w:r w:rsidR="000834AC" w:rsidRPr="000834AC">
        <w:t>3</w:t>
      </w:r>
      <w:r w:rsidRPr="000834AC">
        <w:t>)</w:t>
      </w:r>
      <w:commentRangeEnd w:id="12"/>
      <w:r w:rsidRPr="000834AC">
        <w:commentReference w:id="12"/>
      </w:r>
      <w:commentRangeEnd w:id="13"/>
      <w:r w:rsidRPr="000834AC">
        <w:commentReference w:id="13"/>
      </w:r>
      <w:r w:rsidRPr="000834AC">
        <w:t xml:space="preserve">. </w:t>
      </w:r>
      <w:r w:rsidRPr="000834AC">
        <w:rPr>
          <w:color w:val="FF0000"/>
        </w:rPr>
        <w:t>Indeed,</w:t>
      </w:r>
      <w:r>
        <w:rPr>
          <w:color w:val="FF0000"/>
        </w:rPr>
        <w:t xml:space="preserve"> we found that fish in the high BMAA treatment </w:t>
      </w:r>
      <w:r>
        <w:rPr>
          <w:color w:val="FF0000"/>
        </w:rPr>
        <w:lastRenderedPageBreak/>
        <w:t>group were more consistent (</w:t>
      </w:r>
      <w:r w:rsidR="00E72DCA">
        <w:rPr>
          <w:color w:val="FF0000"/>
        </w:rPr>
        <w:t>fewer abnormal kinematics</w:t>
      </w:r>
      <w:r>
        <w:rPr>
          <w:color w:val="FF0000"/>
        </w:rPr>
        <w:t xml:space="preserve">) in their exploration later in the experiment relative to during and shortly after BMAA exposure. It is possible </w:t>
      </w:r>
      <w:proofErr w:type="gramStart"/>
      <w:r>
        <w:rPr>
          <w:color w:val="FF0000"/>
        </w:rPr>
        <w:t>this results</w:t>
      </w:r>
      <w:proofErr w:type="gramEnd"/>
      <w:r>
        <w:rPr>
          <w:color w:val="FF0000"/>
        </w:rPr>
        <w:t xml:space="preserve"> from acute destabilization of behavior, leading to increased individual variation in exploration, during and shortly after exposure to high concentrations of BMAA. These divergent behavioral responses to BMAA exposure concentration merit further investigation in future research.</w:t>
      </w:r>
    </w:p>
    <w:p w14:paraId="7B817DB3" w14:textId="778A162F" w:rsidR="00696890" w:rsidRDefault="00000000" w:rsidP="002B015F">
      <w:pPr>
        <w:spacing w:line="480" w:lineRule="auto"/>
        <w:ind w:firstLine="720"/>
        <w:contextualSpacing/>
      </w:pPr>
      <w:r>
        <w:t>Toxins can influence ecosystems by changing individual behavioral choices and fitness, leading to cascading changes in ecosystem dynamics. When individual foraging and avoidance behaviors are impaired, emergent impacts on population level fitness can occur</w:t>
      </w:r>
      <w:r w:rsidR="006E5154">
        <w:t xml:space="preserve"> </w:t>
      </w:r>
      <w:r w:rsidR="006E5154">
        <w:fldChar w:fldCharType="begin"/>
      </w:r>
      <w:r w:rsidR="006E5154">
        <w:instrText xml:space="preserve"> ADDIN ZOTERO_ITEM CSL_CITATION {"citationID":"Z1riwlDB","properties":{"formattedCitation":"(Polivka, 2011)","plainCitation":"(Polivka, 2011)","noteIndex":0},"citationItems":[{"id":19484,"uris":["http://zotero.org/users/14217530/items/RE5I2VJ4"],"itemData":{"id":19484,"type":"article-journal","abstract":"Foraging under the influence of interspecific interactions such as competition and predation risk can have effects on the energetic reserves of the forager.  Measurements of condition in species such as fish are usually correlated with individual fecundity and, hence, fitness.  From work in two study systems in which predation risk regulates habitat selection and foraging behavior of benthic fishes I examined whether risk dependence led to reduced variability in fish condition. In field populations of cottid fishes, observed in an estuarine system and in the near-shore habitat of an oligotrophic lake, I found that individuals that experienced higher predation risk showed reduced variability in CI.  Estuarine cottids with high food availability and substantial predation risk varied less in CI among individuals than in the associated tidal creek.  In the lake, where there is considerable heterogeneity in benthic food resources, a related cottid species showed reduced variation in CI with increasing predation risk from adults.  Finally, I examine my previous experiments showing that the estuarine species is limited in its use of high resource availability in estuaries by competition and predation risk.  Here I found that variability in individual condition index (CI) was higher when intraspecific and interspecific competition increased and did not increase in the face of predation risk.","container-title":"ISRN Ecology","DOI":"10.5402/2011/376083","ISSN":"2090-4614, 2090-4622","journalAbbreviation":"ISRN Ecology","language":"en","license":"http://creativecommons.org/licenses/by/3.0/","page":"1-8","source":"DOI.org (Crossref)","title":"Responses to the Foraging/Predation Risk Trade-Off and Individual Variability in Population-Level Fitness Correlates","volume":"2011","author":[{"family":"Polivka","given":"Karl M."}],"issued":{"date-parts":[["2011",6,7]]}}}],"schema":"https://github.com/citation-style-language/schema/raw/master/csl-citation.json"} </w:instrText>
      </w:r>
      <w:r w:rsidR="006E5154">
        <w:fldChar w:fldCharType="separate"/>
      </w:r>
      <w:r w:rsidR="006E5154">
        <w:rPr>
          <w:noProof/>
        </w:rPr>
        <w:t>(Polivka, 2011)</w:t>
      </w:r>
      <w:r w:rsidR="006E5154">
        <w:fldChar w:fldCharType="end"/>
      </w:r>
      <w:r>
        <w:t>. For example, acute or chronic effects of toxins on boldness, exploration and activity can alter predation pressure</w:t>
      </w:r>
      <w:r w:rsidR="006E5154">
        <w:t xml:space="preserve"> </w:t>
      </w:r>
      <w:r w:rsidR="006E5154">
        <w:fldChar w:fldCharType="begin"/>
      </w:r>
      <w:r w:rsidR="006E5154">
        <w:instrText xml:space="preserve"> ADDIN ZOTERO_ITEM CSL_CITATION {"citationID":"9jRTKxu1","properties":{"formattedCitation":"(Brodin et al., 2013; Weis &amp; Candelmo, 2012)","plainCitation":"(Brodin et al., 2013; Weis &amp; Candelmo, 2012)","noteIndex":0},"citationItems":[{"id":19449,"uris":["http://zotero.org/users/14217530/items/CC2J5GSK"],"itemData":{"id":19449,"type":"article-journal","abstract":"Unintended Recipients of Antidepressants\n            \n              Pharmaceuticals are used to treat a wide variety of ailments and conditions in humans. However, many animal species share physiologies, receptors, and pathways that may be acted upon by pharmaceutical compounds. Increasingly, pharmaceuticals are being found in natural aquatic systems. Such pharmaceutical pollution can cause mortality and alter development and reproduction of aquatic animals.\n              \n                Brodin\n                et al.\n              \n              (p.\n              814\n              ) report that excreted drugs may also have far more subtle, yet eventually significant, impacts in natural systems. Benzodiazepines, which reduce anxiety in humans, alter social and foraging behavior in fish. European perch exposed to oxazepam were bolder, more active, less social and fed more rapidly.\n            \n          , \n            Anxiolytic drugs, at concentrations found in natural waterways, alter the behavior and foraging rate of wild European perch.\n          , \n            \n              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(\n              Perca fluviatilis\n              ) at concentrations encountered in effluent-influenced surface waters. Individuals exposed to water with dilute drug concentrations (1.8 micrograms liter\n              –1\n              ) exhibited increased activity, reduced sociality, and higher feeding rate. As such, our results show that anxiolytic drugs in surface waters alter animal behaviors that are known to have ecological and evolutionary consequences.","container-title":"Science","DOI":"10.1126/science.1226850","ISSN":"0036-8075, 1095-9203","issue":"6121","journalAbbreviation":"Science","language":"en","page":"814-815","source":"DOI.org (Crossref)","title":"Dilute Concentrations of a Psychiatric Drug Alter Behavior of Fish from Natural Populations","volume":"339","author":[{"family":"Brodin","given":"T."},{"family":"Fick","given":"J."},{"family":"Jonsson","given":"M."},{"family":"Klaminder","given":"J."}],"issued":{"date-parts":[["2013",2,15]]}}},{"id":19506,"uris":["http://zotero.org/users/14217530/items/UFPHDPRJ"],"itemData":{"id":19506,"type":"article-journal","abstract":"Fish behavior can be altered by contaminants. There is an extensive literature on laboratory behavioral assays, with many chemicals impairing feeding or predator avoidance. However, there is not extensive work on fishes that live in contaminated environments. Therefore, we then review our recent research on feeding and trophic relations of populations from contaminated estuaries compared with relatively unpolluted sites. The mummichog Fundulus heteroclitus, is a non-migratory fish; those from more contaminated areas are poor predators and slower to capture active prey (grass shrimp, Palaemonetes pugio). In the field, they consume much detritus and sediment, which is not nutritious. They are less active than fish from cleaner sites and more vulnerable to predation. They have altered thyroid glands and neurotransmitter levels, which may underlie altered behaviors. Fish from the reference site kept in tanks with sediment and food from the polluted site showed bioaccumulation and reduced prey capture after two months, although fish from the polluted site did not show significant improvement when maintained in a clean environment. Poor nutrition and predator avoidance may be responsible for their being smaller and having a shorter life span than reference fish. Bluefish Pomatomus saltatrix, are a marine species in which the young-of-the-year spend their first summer in estuaries. We found bioaccumulation of contaminants and reduced activity, schooling, and feeding in young-of-the-year bluefish from a relatively unpolluted site that were fed prey fish from a contaminated site. They also had altered thyroid glands and neurotransmitter levels. Many field-caught specimens had empty stomachs, which is rare in this species. In the fall, when they migrate back out to the ocean, they are smaller, slower, and more likely to starve or to be eaten than those that spent their summer in cleaner estuaries [Current Zoology 58 (1): 9−20, 2012].","container-title":"Current Zoology","DOI":"10.1093/czoolo/58.1.9","ISSN":"2396-9814, 1674-5507","issue":"1","language":"en","page":"9-20","source":"DOI.org (Crossref)","title":"Pollutants and fish predator/prey behavior: A review of laboratory and field approaches","title-short":"Pollutants and fish predator/prey behavior","volume":"58","author":[{"family":"Weis","given":"Judith S."},{"family":"Candelmo","given":"Allison"}],"issued":{"date-parts":[["2012",2,1]]}}}],"schema":"https://github.com/citation-style-language/schema/raw/master/csl-citation.json"} </w:instrText>
      </w:r>
      <w:r w:rsidR="006E5154">
        <w:fldChar w:fldCharType="separate"/>
      </w:r>
      <w:r w:rsidR="006E5154">
        <w:rPr>
          <w:noProof/>
        </w:rPr>
        <w:t>(Brodin et al., 2013; Weis &amp; Candelmo, 2012)</w:t>
      </w:r>
      <w:r w:rsidR="006E5154">
        <w:fldChar w:fldCharType="end"/>
      </w:r>
      <w:r>
        <w:t>. As a species that occupies an intermediate trophic level, Fathead Minnow populations that either increase or decrease in abundance can lead to further trophic cascades</w:t>
      </w:r>
      <w:r w:rsidR="006E5154">
        <w:t xml:space="preserve"> </w:t>
      </w:r>
      <w:r w:rsidR="006E5154">
        <w:fldChar w:fldCharType="begin"/>
      </w:r>
      <w:r w:rsidR="006E5154">
        <w:instrText xml:space="preserve"> ADDIN ZOTERO_ITEM CSL_CITATION {"citationID":"2mshx1T9","properties":{"formattedCitation":"(Kidd et al., 2014)","plainCitation":"(Kidd et al., 2014)","noteIndex":0},"citationItems":[{"id":19076,"uris":["http://zotero.org/users/14217530/items/DMRGM3N9"],"itemData":{"id":19076,"type":"article-journal","abstract":"Endocrine-disrupting chemicals (EDCs) in municipal effluents directly affect the sexual development and reproductive success of fishes, but indirect effects on invertebrate prey or fish predators through reduced predation or prey availability, respectively, are unknown. At the Experimental Lakes Area in northwestern Ontario, Canada, a long-term, whole-lake experiment was conducted using a before-after-control-impact design to determine both direct and indirect effects of the synthetic oestrogen used in the birth control pill, 17α-ethynyloestradiol (EE2). Algal, microbial, zooplankton and benthic invertebrate communities showed no declines in abundance during three summers of EE2 additions (5–6 ng l\n              −1\n              ), indicating no direct toxic effects. Recruitment of fathead minnow (\n              Pimephales promelas\n              ) failed, leading to a near-extirpation of this species both 2 years during (young-of-year, YOY) and 2 years following (adults and YOY) EE2 additions. Body condition of male lake trout (\n              Salvelinus namaycush\n              ) and male and female white sucker (\n              Catostomus commersonii\n              ) declined before changes in prey abundance, suggesting direct effects of EE2 on this endpoint. Evidence of indirect effects of EE2 was also observed. Increases in zooplankton,\n              Chaoborus\n              , and emerging insects were observed after 2 or 3 years of EE2 additions, strongly suggesting indirect effects mediated through the reduced abundance of several small-bodied fishes. Biomass of top predator lake trout declined by 23–42% during and after EE2 additions, most probably an indirect effect from the loss of its prey species, the fathead minnow and slimy sculpin (\n              Cottus cognatus\n              ). Our results demonstrate that small-scale studies focusing solely on direct effects are likely to underestimate the true environmental impacts of oestrogens in municipal wastewaters and provide further evidence of the value of whole-ecosystem experiments for understanding indirect effects of EDCs and other aquatic stressors.","container-title":"Philosophical Transactions of the Royal Society B: Biological Sciences","DOI":"10.1098/rstb.2013.0578","ISSN":"0962-8436, 1471-2970","issue":"1656","journalAbbreviation":"Phil. Trans. R. Soc. B","language":"en","page":"20130578","source":"DOI.org (Crossref)","title":"Direct and indirect responses of a freshwater food web to a potent synthetic oestrogen","volume":"369","author":[{"family":"Kidd","given":"Karen A."},{"family":"Paterson","given":"Michael J."},{"family":"Rennie","given":"Michael D."},{"family":"Podemski","given":"Cheryl L."},{"family":"Findlay","given":"Dave L."},{"family":"Blanchfield","given":"Paul J."},{"family":"Liber","given":"Karsten"}],"issued":{"date-parts":[["2014",11,19]]}}}],"schema":"https://github.com/citation-style-language/schema/raw/master/csl-citation.json"} </w:instrText>
      </w:r>
      <w:r w:rsidR="006E5154">
        <w:fldChar w:fldCharType="separate"/>
      </w:r>
      <w:r w:rsidR="006E5154">
        <w:rPr>
          <w:noProof/>
        </w:rPr>
        <w:t>(Kidd et al., 2014)</w:t>
      </w:r>
      <w:r w:rsidR="006E5154">
        <w:fldChar w:fldCharType="end"/>
      </w:r>
      <w:r>
        <w:t xml:space="preserve">. Previously, with the same and higher exposure concentrations, we showed that predator avoidance and prey capture behaviors were negatively affected by developmental exposure to BMAA, including latency to respond to predator cues. </w:t>
      </w:r>
      <w:r>
        <w:rPr>
          <w:shd w:val="clear" w:color="auto" w:fill="B7B7B7"/>
        </w:rPr>
        <w:t>Because fish in this study were raised without competition or predation,</w:t>
      </w:r>
      <w:r>
        <w:t xml:space="preserve"> it is possible that individuals most negatively affected by BMAA exposures were supplemented such that they could survive conditions in the lab that they wouldn’t in the wild, with potential cascading effects. Bioaccumulation of BMAA is possible in toxin-exposed fish</w:t>
      </w:r>
      <w:r w:rsidR="006E5154">
        <w:t xml:space="preserve"> </w:t>
      </w:r>
      <w:r w:rsidR="006E5154">
        <w:fldChar w:fldCharType="begin"/>
      </w:r>
      <w:r w:rsidR="006E5154">
        <w:instrText xml:space="preserve"> ADDIN ZOTERO_ITEM CSL_CITATION {"citationID":"DaV73xwv","properties":{"formattedCitation":"(Kim &amp; Rydberg, 2020)","plainCitation":"(Kim &amp; Rydberg, 2020)","noteIndex":0},"citationItems":[{"id":19467,"uris":["http://zotero.org/users/14217530/items/8I9ITTLW"],"itemData":{"id":19467,"type":"article-journal","abstract":"The neurotoxic non-protein amino acid β-N-methylamino-l-alanine (BMAA) is connected to the development of neurodegenerative diseases. BMAA has been shown to accumulate in aquatic ecosystems, and ﬁlter-feeding molluscs seem particularly susceptible to BMAA accumulation. The blue mussels farmed along the Swedish coastline in the Baltic Sea are, due to their small size, exclusively used to produce feed for chicken and ﬁsh in the agro–aqua cycle. We have investigated the possible biotransfer of BMAA from mussels, via mussel-based feed, into chickens. Chickens were divided into two groups, the control and the treatment. BMAA was extracted from the muscle, liver, brain, and eye tissues in both chicken groups; a UPLC-MS/MS method was subsequently used to quantify BMAA. The results indicate detectable concentrations of BMAA in both chicken groups. However, the BMAA concentration in chicken was 5.65 times higher in the treatment group than the control group, with the highest concentration found in muscle tissue extracted from the treatment group chickens. These data suggest that there is a BMAA transfer route within the agro-aqua cycle, so further investigation is recommended before using mussel-based feed in the chicken industry.","container-title":"Marine Drugs","DOI":"10.3390/md18050244","ISSN":"1660-3397","issue":"5","journalAbbreviation":"Marine Drugs","language":"en","license":"https://creativecommons.org/licenses/by/4.0/","page":"244","source":"DOI.org (Crossref)","title":"Transfer of the Neurotoxin β-N-methylamino-l-alanine (BMAA) in the Agro–Aqua Cycle","volume":"18","author":[{"family":"Kim","given":"Sea-Yong"},{"family":"Rydberg","given":"Sara"}],"issued":{"date-parts":[["2020",5,6]]}}}],"schema":"https://github.com/citation-style-language/schema/raw/master/csl-citation.json"} </w:instrText>
      </w:r>
      <w:r w:rsidR="006E5154">
        <w:fldChar w:fldCharType="separate"/>
      </w:r>
      <w:r w:rsidR="006E5154">
        <w:rPr>
          <w:noProof/>
        </w:rPr>
        <w:t>(Kim &amp; Rydberg, 2020)</w:t>
      </w:r>
      <w:r w:rsidR="006E5154">
        <w:fldChar w:fldCharType="end"/>
      </w:r>
      <w:r>
        <w:t xml:space="preserve">, especially at sublethal levels of exposure. Consequently, Fathead Minnows exposed to BMAA may be more likely to be taken by predators, where BMAA concentrations can accrue. As such, in future research it will be </w:t>
      </w:r>
      <w:r>
        <w:lastRenderedPageBreak/>
        <w:t>important to evaluate the costs of BMAA contamination in species at higher levels of the food chain</w:t>
      </w:r>
      <w:r w:rsidR="006E5154">
        <w:t xml:space="preserve"> </w:t>
      </w:r>
      <w:r w:rsidR="006E5154">
        <w:fldChar w:fldCharType="begin"/>
      </w:r>
      <w:r w:rsidR="006E5154">
        <w:instrText xml:space="preserve"> ADDIN ZOTERO_ITEM CSL_CITATION {"citationID":"C95CpVMm","properties":{"formattedCitation":"(Jonasson et al., 2010; Lage et al., 2015)","plainCitation":"(Jonasson et al., 2010; Lage et al., 2015)","noteIndex":0},"citationItems":[{"id":19466,"uris":["http://zotero.org/users/14217530/items/SIHC4SI5"],"itemData":{"id":19466,"type":"article-journal","abstract":"β-methylamino-L-alanine (BMAA), a neurotoxic nonprotein amino acid produced by most cyanobacteria, has been proposed to be the causative agent of devastating neurodegenerative diseases on the island of Guam in the Pacific Ocean. Because cyanobacteria are widespread globally, we hypothesized that BMAA might occur and bioaccumulate in other ecosystems. Here we demonstrate, based on a recently developed extraction and HPLC-MS/MS method and long-term monitoring of BMAA in cyanobacterial populations of a temperate aquatic ecosystem (Baltic Sea, 2007–2008), that BMAA is biosynthesized by cyanobacterial genera dominating the massive surface blooms of this water body. BMAA also was found at higher concentrations in organisms of higher trophic levels that directly or indirectly feed on cyanobacteria, such as zooplankton and various vertebrates (fish) and invertebrates (mussels, oysters). Pelagic and benthic fish species used for human consumption were included. The highest BMAA levels were detected in the muscle and brain of bottom-dwelling fishes. The discovery of regular biosynthesis of the neurotoxin BMAA in a large temperate aquatic ecosystem combined with its possible transfer and bioaccumulation within major food webs, some ending in human consumption, is alarming and requires attention.","container-title":"Proceedings of the National Academy of Sciences","DOI":"10.1073/pnas.0914417107","ISSN":"0027-8424, 1091-6490","issue":"20","journalAbbreviation":"Proc. Natl. Acad. Sci. U.S.A.","language":"en","page":"9252-9257","source":"DOI.org (Crossref)","title":"Transfer of a cyanobacterial neurotoxin within a temperate aquatic ecosystem suggests pathways for human exposure","volume":"107","author":[{"family":"Jonasson","given":"Sara"},{"family":"Eriksson","given":"Johan"},{"family":"Berntzon","given":"Lotta"},{"family":"Spáčil","given":"Zdenĕk"},{"family":"Ilag","given":"Leopold L."},{"family":"Ronnevi","given":"Lars-Olof"},{"family":"Rasmussen","given":"Ulla"},{"family":"Bergman","given":"Birgitta"}],"issued":{"date-parts":[["2010",5,18]]}}},{"id":19469,"uris":["http://zotero.org/users/14217530/items/MD6V77MC"],"itemData":{"id":19469,"type":"article-journal","abstract":"β-N-Methylamino-l-alanine (BMAA), a neurotoxic non-protein amino acid, plays a significant role as an environmental risk factor in neurodegenerative diseases, such as amyotrophic lateral sclerosis. BMAA producers occur globally, colonizing almost all habitats and represent species from distinct phytoplanktonic groups, i.e., cyanobacteria, diatoms, and dinoflagellates. Bioaccumulation of BMAA in invertebrate and vertebrate organisms has also been registered around the globe. In the Baltic Sea, BMAA has been detected in several commercial fish species, raising the question of the bioaccumulation of BMAA in Swedish limnic systems. Here we find the presence of BMAA in water samples from Lake Finjasjön and identify its bioaccumulation patterns in both plankti-benthivorous and piscivorous fish, according to fish species, total weight, gender, and season of collection. For the first time, a large number of fish individuals were used in order to draw conclusions on BMAA bioaccumulation in a closed ecological community based on a statistical approach. We may, therefore, conclude that feeding patterns (plankti-benthivorous) and increased age of fish may lead to a higher tissue concentration of BMAA.","container-title":"Marine Drugs","DOI":"10.3390/md13031185","ISSN":"1660-3397","issue":"3","journalAbbreviation":"Marine Drugs","language":"en","license":"https://creativecommons.org/licenses/by/4.0/","page":"1185-1201","source":"DOI.org (Crossref)","title":"Biotransfer of β-N-Methylamino-l-alanine (BMAA) in a Eutrophicated Freshwater Lake","volume":"13","author":[{"family":"Lage","given":"Sandra"},{"family":"Annadotter","given":"Heléne"},{"family":"Rasmussen","given":"Ulla"},{"family":"Rydberg","given":"Sara"}],"issued":{"date-parts":[["2015",3,2]]}}}],"schema":"https://github.com/citation-style-language/schema/raw/master/csl-citation.json"} </w:instrText>
      </w:r>
      <w:r w:rsidR="006E5154">
        <w:fldChar w:fldCharType="separate"/>
      </w:r>
      <w:r w:rsidR="006E5154">
        <w:rPr>
          <w:noProof/>
        </w:rPr>
        <w:t>(Jonasson et al., 2010; Lage et al., 2015)</w:t>
      </w:r>
      <w:r w:rsidR="006E5154">
        <w:fldChar w:fldCharType="end"/>
      </w:r>
      <w:r>
        <w:t xml:space="preserve">. </w:t>
      </w:r>
    </w:p>
    <w:p w14:paraId="31C03543" w14:textId="16B6AAC7" w:rsidR="00696890" w:rsidRDefault="00000000" w:rsidP="002B015F">
      <w:pPr>
        <w:spacing w:line="480" w:lineRule="auto"/>
        <w:ind w:firstLine="720"/>
        <w:contextualSpacing/>
      </w:pPr>
      <w:r>
        <w:t>Longitudinal studies such as this can have notable limitations. For example, we were unable to evaluate sex differences in behavior in this study because sex determination is difficult in fish larvae. Sex has been hypothesized to influence personality traits, but this is likely species-specific because a recent meta-analysis found no support for a global sex effect</w:t>
      </w:r>
      <w:r w:rsidR="006E5154">
        <w:t xml:space="preserve"> </w:t>
      </w:r>
      <w:r w:rsidR="006E5154">
        <w:fldChar w:fldCharType="begin"/>
      </w:r>
      <w:r w:rsidR="006E5154">
        <w:instrText xml:space="preserve"> ADDIN ZOTERO_ITEM CSL_CITATION {"citationID":"AFP3p08K","properties":{"formattedCitation":"(Harrison et al., 2022)","plainCitation":"(Harrison et al., 2022)","noteIndex":0},"citationItems":[{"id":19461,"uris":["http://zotero.org/users/14217530/items/Y3FG69H8"],"itemData":{"id":19461,"type":"article-journal","abstract":"The notion that men are more variable than women has become embedded into scientiﬁc thinking. For mental traits like personality, greater male variability has been partly attributed to biology, underpinned by claims that there is generally greater variation among males than females in non-human animals due to stronger sexual selection on males. However, evidence for greater male variability is limited to morphological traits, and there is little information regarding sex differences in personality-like behaviours for non-human animals. Here, we meta-analysed sex differences in means and variances for over 2100 effects (204 studies) from 220 species (covering ﬁve broad taxonomic groups) across ﬁve personality traits: boldness, aggression, activity, sociality and exploration. We also tested if sexual size dimorphism, a proxy for sexspeciﬁc sexual selection, explains variation in the magnitude of sex differences in personality. We found no signiﬁcant differences in personality between the sexes. In addition, sexual size dimorphism did not explain variation in the magnitude of the observed sex differences in the mean or variance in personality for any taxonomic group. In sum, we ﬁnd no evidence for widespread sex differences in variability in non-human animal personality.","container-title":"Biological Reviews","DOI":"10.1111/brv.12818","ISSN":"1464-7931, 1469-185X","issue":"2","journalAbbreviation":"Biological Reviews","language":"en","page":"679-707","source":"DOI.org (Crossref)","title":"A meta</w:instrText>
      </w:r>
      <w:r w:rsidR="006E5154">
        <w:rPr>
          <w:rFonts w:ascii="Cambria Math" w:hAnsi="Cambria Math" w:cs="Cambria Math"/>
        </w:rPr>
        <w:instrText>‐</w:instrText>
      </w:r>
      <w:r w:rsidR="006E5154">
        <w:instrText>analysis of sex differences in animal personality: no evidence for the greater male variability hypothesis","title-short":"A meta</w:instrText>
      </w:r>
      <w:r w:rsidR="006E5154">
        <w:rPr>
          <w:rFonts w:ascii="Cambria Math" w:hAnsi="Cambria Math" w:cs="Cambria Math"/>
        </w:rPr>
        <w:instrText>‐</w:instrText>
      </w:r>
      <w:r w:rsidR="006E5154">
        <w:instrText xml:space="preserve">analysis of sex differences in animal personality","volume":"97","author":[{"family":"Harrison","given":"Lauren M."},{"family":"Noble","given":"Daniel W. A."},{"family":"Jennions","given":"Michael D."}],"issued":{"date-parts":[["2022",4]]}}}],"schema":"https://github.com/citation-style-language/schema/raw/master/csl-citation.json"} </w:instrText>
      </w:r>
      <w:r w:rsidR="006E5154">
        <w:fldChar w:fldCharType="separate"/>
      </w:r>
      <w:r w:rsidR="006E5154">
        <w:rPr>
          <w:noProof/>
        </w:rPr>
        <w:t>(Harrison et al., 2022)</w:t>
      </w:r>
      <w:r w:rsidR="006E5154">
        <w:fldChar w:fldCharType="end"/>
      </w:r>
      <w:r>
        <w:t>. Yet, there is evidence for sex differences in BMAA exposure outcomes in rats</w:t>
      </w:r>
      <w:r w:rsidR="006E5154">
        <w:t xml:space="preserve"> </w:t>
      </w:r>
      <w:r w:rsidR="006E5154">
        <w:fldChar w:fldCharType="begin"/>
      </w:r>
      <w:r w:rsidR="006E5154">
        <w:instrText xml:space="preserve"> ADDIN ZOTERO_ITEM CSL_CITATION {"citationID":"utGJqLeY","properties":{"formattedCitation":"(Scott &amp; Downing, 2017)","plainCitation":"(Scott &amp; Downing, 2017)","noteIndex":0},"citationItems":[{"id":19495,"uris":["http://zotero.org/users/14217530/items/F7HAEE7T"],"itemData":{"id":19495,"type":"article-journal","abstract":"Cyanobacterial β-N-methylamino-L-alanine (BMAA) has been suggested as a causative or contributory factor in the development of several neurodegenerative diseases. However, no BMAA animal model has adequately shown clinical or behavioral symptoms that correspond to those seen in either Alzheimer’s Disease (AD), Amyotrophic Lateral Sclerosis (ALS) or Parkinson’s Disease (PD). We present here the ﬁrst data that show that when neonatal rats were exposed to BMAA on postnatal days 3, 4 and 5, but not on gestational day 14 or postnatally on days 7 or 10, several AD and/or PD-related behavioral, locomotor and cognitive deﬁcits developed. Male rats exhibited severe unilateral hindlimb splay while whole body tremors could be observed in exposed female rats. BMAA-exposed rats failed to identify and discriminate a learned odor, an early non-motor symptom of PD, and exhibited decreased locomotor activity, decreased exploration and increased anxiety in the open ﬁeld test. Alterations were also observed in the rats’ natural passive defense mechanism, and potential memory deﬁcits and changes to the rat’s natural height avoidance behavior could be observed as early as PND 30. Spatial learning, short-term working, reference and long-term memory were also impaired in 90-day-old rats that had been exposed to a single dose of BMAA on PND 3–7. These data suggest that BMAA is a developmental neurotoxin, with speciﬁc target areas in the brain and spinal cord.","container-title":"Toxins","DOI":"10.3390/toxins10010016","ISSN":"2072-6651","issue":"1","journalAbbreviation":"Toxins","language":"en","license":"https://creativecommons.org/licenses/by/4.0/","page":"16","source":"DOI.org (Crossref)","title":"β-N-Methylamino-L-alanine (BMAA) Toxicity Is Gender and Exposure-Age Dependent in Rats","volume":"10","author":[{"family":"Scott","given":"Laura"},{"family":"Downing","given":"Timothy"}],"issued":{"date-parts":[["2017",12,27]]}}}],"schema":"https://github.com/citation-style-language/schema/raw/master/csl-citation.json"} </w:instrText>
      </w:r>
      <w:r w:rsidR="006E5154">
        <w:fldChar w:fldCharType="separate"/>
      </w:r>
      <w:r w:rsidR="006E5154">
        <w:rPr>
          <w:noProof/>
        </w:rPr>
        <w:t>(Scott &amp; Downing, 2017)</w:t>
      </w:r>
      <w:r w:rsidR="006E5154">
        <w:fldChar w:fldCharType="end"/>
      </w:r>
      <w:r>
        <w:t>. Furthermore, we had significant drop off of fish due to mortality. However, this was primarily fish in the control group, such that differential mortality due to BMAA is unlikely to confound our results.</w:t>
      </w:r>
      <w:commentRangeStart w:id="15"/>
      <w:del w:id="16" w:author="Kelsey McCune" w:date="2025-01-16T15:18:00Z">
        <w:r>
          <w:delText xml:space="preserve"> a</w:delText>
        </w:r>
        <w:commentRangeStart w:id="17"/>
        <w:r>
          <w:delText>nd erro</w:delText>
        </w:r>
        <w:commentRangeEnd w:id="17"/>
        <w:r>
          <w:commentReference w:id="17"/>
        </w:r>
        <w:r>
          <w:delText xml:space="preserve">rs with the analysis software required removal of some assays. </w:delText>
        </w:r>
      </w:del>
      <w:commentRangeEnd w:id="15"/>
      <w:ins w:id="18" w:author="Kelsey McCune" w:date="2025-01-16T15:18:00Z">
        <w:r>
          <w:commentReference w:id="15"/>
        </w:r>
        <w:r>
          <w:t xml:space="preserve"> </w:t>
        </w:r>
      </w:ins>
      <w:r>
        <w:t xml:space="preserve">Future studies that address potential sex-specific differences in the impacts of exposure would be beneficial, especially if exposure is combined with other stressors such as competition for resources. Nonetheless, our study provides valuable insights into the short- and long-term individual behavioral effects of early-life BMAA exposure in a common aquatic species. </w:t>
      </w:r>
    </w:p>
    <w:p w14:paraId="35C82149" w14:textId="096D5195" w:rsidR="00696890" w:rsidRDefault="00000000" w:rsidP="002B015F">
      <w:pPr>
        <w:spacing w:line="480" w:lineRule="auto"/>
        <w:ind w:firstLine="720"/>
        <w:contextualSpacing/>
      </w:pPr>
      <w:r w:rsidRPr="003F06EF">
        <w:t xml:space="preserve">We found that activity and boldness, as well as exploration and boldness were correlated to form two separate behavioral syndromes. Consequently, it is likely that performance on our measure of boldness was not influenced by a distinct behavioral trait. Behavioral syndromes </w:t>
      </w:r>
      <w:r>
        <w:t>suggest that there are genetic correlations among behavioral traits which constrain the ability of populations to adapt to changing environmental conditions, limiting the evolutionary potential of affected populations. This is especially true since BMAA exposure disrupts neural stem cell differentiation and influences epigenetic modifications</w:t>
      </w:r>
      <w:r w:rsidR="006E5154">
        <w:t xml:space="preserve"> </w:t>
      </w:r>
      <w:r w:rsidR="006E5154">
        <w:fldChar w:fldCharType="begin"/>
      </w:r>
      <w:r w:rsidR="006E5154">
        <w:instrText xml:space="preserve"> ADDIN ZOTERO_ITEM CSL_CITATION {"citationID":"bZ0mgCBy","properties":{"formattedCitation":"(Pierozan et al., 2020)","plainCitation":"(Pierozan et al., 2020)","noteIndex":0},"citationItems":[{"id":19483,"uris":["http://zotero.org/users/14217530/items/R9QJ2YTX"],"itemData":{"id":19483,"type":"article-journal","abstract":"Developmental exposure to the environmental neurotoxin β-N-methylamino-L-alanine (BMAA), a proposed risk factor for neurodegenerative disease, can induce long-term cognitive impairments and neurodegeneration in rats. While rodent studies have demonstrated a low transfer of BMAA to the adult brain, this toxin is capable to cross the placental barrier and accumulate in the fetal brain. Here, we investigated the differential susceptibility of primary neuronal cells and neural stem cells from fetal rat hippocampus to BMAA toxicity. Exposure to 250 µM BMAA induced cell death in neural stem cells through caspase-independent apoptosis, while the proliferation of primary neurons was reduced only at 3 mM BMAA. At the lowest concentrations tested (50 and 100 µM), BMAA disrupted neural stem cell differentiation and impaired neurite development in neural stem cell-derived neurons (e.g., reduced neurite length, the number of processes and branches per cell). BMAA induced no alterations of the neurite outgrowth in primary neurons. This demonstrates that neural stem cells are more susceptible to BMAA exposure than primary neurons.","container-title":"Cell Death &amp; Disease","DOI":"10.1038/s41419-020-03093-6","ISSN":"2041-4889","issue":"10","journalAbbreviation":"Cell Death Dis","language":"en","page":"910","source":"DOI.org (Crossref)","title":"Hippocampal neural stem cells are more susceptible to the neurotoxin BMAA than primary neurons: effects on apoptosis, cellular differentiation, neurite outgrowth, and DNA methylation","title-short":"Hippocampal neural stem cells are more susceptible to the neurotoxin BMAA than primary neurons","volume":"11","author":[{"family":"Pierozan","given":"Paula"},{"family":"Cattani","given":"Daiane"},{"family":"Karlsson","given":"Oskar"}],"issued":{"date-parts":[["2020",10,24]]}}}],"schema":"https://github.com/citation-style-language/schema/raw/master/csl-citation.json"} </w:instrText>
      </w:r>
      <w:r w:rsidR="006E5154">
        <w:fldChar w:fldCharType="separate"/>
      </w:r>
      <w:r w:rsidR="006E5154">
        <w:rPr>
          <w:noProof/>
        </w:rPr>
        <w:t>(Pierozan et al., 2020)</w:t>
      </w:r>
      <w:r w:rsidR="006E5154">
        <w:fldChar w:fldCharType="end"/>
      </w:r>
      <w:r>
        <w:t>, so heritable effects on behavioral traits could amplify behavioral changes across generations</w:t>
      </w:r>
      <w:r w:rsidR="006E5154">
        <w:t xml:space="preserve"> </w:t>
      </w:r>
      <w:r w:rsidR="006E5154">
        <w:fldChar w:fldCharType="begin"/>
      </w:r>
      <w:r w:rsidR="006E5154">
        <w:instrText xml:space="preserve"> ADDIN ZOTERO_ITEM CSL_CITATION {"citationID":"oXXGMNQY","properties":{"formattedCitation":"(Dochtermann et al., 2019; Mitchell et al., 2016)","plainCitation":"(Dochtermann et al., 2019; Mitchell et al., 2016)","noteIndex":0},"citationItems":[{"id":19455,"uris":["http://zotero.org/users/14217530/items/CIJXJCPG"],"itemData":{"id":19455,"type":"article-journal","abstract":"The contribution of genetic variation to phenotypes is a central factor in whether and how populations respond to selection.The most common approach to estimating these influences is via the calculation of heritabilities, which summarize the contribution of genetic variation to phenotypic variation. Heritabilities also indicate the relative effect of genetic variation on phenotypes versus that of environmental sources of variation. For labile traits like behavioral responses, life history traits, and physiological responses, estimation of heritabilities is important as these traits are strongly influenced by the environment. Thus, knowing whether or not genetic variation is present within populations is necessary to understand whether or not these populations can evolve in response to selection. Here we report the results of a meta-analysis summarizing what we currently know about the heritability of behavior. Using phylogenetically controlled methods we assessed the average heritability of behavior (0.235)—which is similar to that reported in previous analyses of physiological and life history traits—and examined differences among taxa, behavioral classifications, and other biologically relevant factors. We found that there was considerable variation among behaviors as to how heritable they were, with migratory behaviors being the most heritable. Interestingly, we found no effect of phylogeny on estimates of heritability. These results suggest, first, that behavior may not be particularly unique in the degree to which it is influenced by factors other than genetics and, second, that those factors influencing whether a behavioral trait will have low or high heritability require further consideration.","container-title":"Journal of Heredity","DOI":"10.1093/jhered/esz023","ISSN":"0022-1503, 1465-7333","issue":"4","language":"en","license":"https://academic.oup.com/journals/pages/open_access/funder_policies/chorus/standard_publication_model","page":"403-410","source":"DOI.org (Crossref)","title":"The Heritability of Behavior: A Meta-analysis","title-short":"The Heritability of Behavior","volume":"110","author":[{"family":"Dochtermann","given":"Ned A"},{"family":"Schwab","given":"Tori"},{"family":"Anderson Berdal","given":"Monica"},{"family":"Dalos","given":"Jeremy"},{"family":"Royauté","given":"Raphaël"}],"issued":{"date-parts":[["2019",7,1]]}}},{"id":19480,"uris":["http://zotero.org/users/14217530/items/SX8TEMVQ"],"itemData":{"id":19480,"type":"article-journal","abstract":"Abstract\n            Parental behavioural traits can be transmitted by non-genetic mechanisms to the offspring. Although trait transmission via sperm has been extensively researched, epidemiological studies indicate the exclusive/prominent maternal transmission of many non-genetic traits. Since maternal conditions impact the offspring during gametogenesis and through fetal/early-postnatal life, the resultant phenotype is likely the aggregate of consecutive germline and somatic effects; a concept that has not been previously studied. Here, we dissected a complex maternally transmitted phenotype, reminiscent of comorbid generalized anxiety/depression, to elementary behaviours/domains and their transmission mechanisms in mice. We show that four anxiety/stress-reactive traits are transmitted via independent iterative-somatic and gametic epigenetic mechanisms across multiple generations. Somatic/gametic transmission alters DNA methylation at enhancers within synaptic genes whose functions can be linked to the behavioural traits. Traits have generation-dependent penetrance and sex specificity resulting in pleiotropy. A transmission-pathway-based concept can refine current inheritance models of psychiatric diseases and facilitate the development of better animal models and new therapeutic approaches.","container-title":"Nature Communications","DOI":"10.1038/ncomms11492","ISSN":"2041-1723","issue":"1","journalAbbreviation":"Nat Commun","language":"en","page":"11492","source":"DOI.org (Crossref)","title":"Behavioural traits propagate across generations via segregated iterative-somatic and gametic epigenetic mechanisms","volume":"7","author":[{"family":"Mitchell","given":"Emma"},{"family":"Klein","given":"Shifra L."},{"family":"Argyropoulos","given":"Kimon V."},{"family":"Sharma","given":"Ali"},{"family":"Chan","given":"Robin B."},{"family":"Toth","given":"Judit Gal"},{"family":"Barboza","given":"Luendreo"},{"family":"Bavley","given":"Charlotte"},{"family":"Bortolozzi","given":"Analia"},{"family":"Chen","given":"Qiuying"},{"family":"Liu","given":"Bingfang"},{"family":"Ingenito","given":"Joanne"},{"family":"Mark","given":"Willie"},{"family":"Dudakov","given":"Jarrod"},{"family":"Gross","given":"Steven"},{"family":"Di Paolo","given":"Gilbert"},{"family":"Artigas","given":"Francesc"},{"family":"Van Den Brink","given":"Marcel"},{"family":"Toth","given":"Miklos"}],"issued":{"date-parts":[["2016",5,13]]}}}],"schema":"https://github.com/citation-style-language/schema/raw/master/csl-citation.json"} </w:instrText>
      </w:r>
      <w:r w:rsidR="006E5154">
        <w:fldChar w:fldCharType="separate"/>
      </w:r>
      <w:r w:rsidR="006E5154">
        <w:rPr>
          <w:noProof/>
        </w:rPr>
        <w:t xml:space="preserve">(Dochtermann et </w:t>
      </w:r>
      <w:r w:rsidR="006E5154">
        <w:rPr>
          <w:noProof/>
        </w:rPr>
        <w:lastRenderedPageBreak/>
        <w:t>al., 2019; Mitchell et al., 2016)</w:t>
      </w:r>
      <w:r w:rsidR="006E5154">
        <w:fldChar w:fldCharType="end"/>
      </w:r>
      <w:r>
        <w:t>. As toxins like BMAA increase in the environment due to anthropogenic activities, it will be important to continue to assess evidence for directional selection for certain behavioral traits.</w:t>
      </w:r>
    </w:p>
    <w:p w14:paraId="59B1AE1B" w14:textId="77777777" w:rsidR="00696890" w:rsidRDefault="00000000" w:rsidP="002B015F">
      <w:pPr>
        <w:spacing w:line="480" w:lineRule="auto"/>
        <w:ind w:firstLine="720"/>
        <w:contextualSpacing/>
      </w:pPr>
      <w:r>
        <w:t xml:space="preserve">In conclusion, while we did not identify significant acute or long-term effects of early-life BMAA exposure on Fathead Minnow behaviors, our findings contribute to the complexities of sub-lethal toxin exposure on individual behavior. The lack of pronounced alterations in repeatable personality traits suggests that BMAA exposure may not produce persistent behavioral disruptions in the absence of additional environmental stressors. However, given the potential for subtle, long-lasting effects at the molecular or neurophysiological level, further research is needed to fully understand the ecological and evolutionary consequences of BMAA exposure on aquatic populations, particularly as environmental conditions continue to change. </w:t>
      </w:r>
    </w:p>
    <w:p w14:paraId="429096C6" w14:textId="77777777" w:rsidR="006E5154" w:rsidRDefault="006E5154" w:rsidP="00BA75EF">
      <w:pPr>
        <w:spacing w:line="480" w:lineRule="auto"/>
        <w:contextualSpacing/>
      </w:pPr>
    </w:p>
    <w:bookmarkEnd w:id="5"/>
    <w:bookmarkEnd w:id="11"/>
    <w:p w14:paraId="43C46C11" w14:textId="77777777" w:rsidR="00696890" w:rsidRDefault="00000000" w:rsidP="00BA75EF">
      <w:pPr>
        <w:spacing w:line="480" w:lineRule="auto"/>
        <w:contextualSpacing/>
        <w:rPr>
          <w:b/>
        </w:rPr>
      </w:pPr>
      <w:r>
        <w:rPr>
          <w:b/>
        </w:rPr>
        <w:t>FIGURES AND TABLES</w:t>
      </w:r>
    </w:p>
    <w:p w14:paraId="61729174" w14:textId="77777777" w:rsidR="00696890" w:rsidRDefault="00000000" w:rsidP="00BA75EF">
      <w:pPr>
        <w:spacing w:line="480" w:lineRule="auto"/>
        <w:contextualSpacing/>
      </w:pPr>
      <w:r>
        <w:t>Table 1. Sample (N) and arena sizes (mm) used corresponding to the age of fish on the day of larval testing, subset by BMAA exposure treatment. Reduction in sample size over the course of the experiment was primarily due to mortality, however, errors with the analysis software required removal of some assays throughout the trial period.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435"/>
        <w:gridCol w:w="1710"/>
        <w:gridCol w:w="1805"/>
        <w:gridCol w:w="1710"/>
        <w:gridCol w:w="1970"/>
      </w:tblGrid>
      <w:tr w:rsidR="00887710" w:rsidRPr="00887710" w14:paraId="17F400B2" w14:textId="77777777" w:rsidTr="00887710">
        <w:tc>
          <w:tcPr>
            <w:tcW w:w="1435" w:type="dxa"/>
            <w:tcBorders>
              <w:bottom w:val="single" w:sz="4" w:space="0" w:color="auto"/>
            </w:tcBorders>
          </w:tcPr>
          <w:p w14:paraId="4AA0A7CC" w14:textId="31F614BF" w:rsidR="00887710" w:rsidRPr="00887710" w:rsidRDefault="00887710" w:rsidP="00887710">
            <w:pPr>
              <w:spacing w:line="480" w:lineRule="auto"/>
              <w:contextualSpacing/>
              <w:jc w:val="center"/>
              <w:rPr>
                <w:b/>
                <w:bCs/>
              </w:rPr>
            </w:pPr>
            <w:r w:rsidRPr="00887710">
              <w:rPr>
                <w:b/>
                <w:bCs/>
              </w:rPr>
              <w:t>Age</w:t>
            </w:r>
          </w:p>
        </w:tc>
        <w:tc>
          <w:tcPr>
            <w:tcW w:w="1710" w:type="dxa"/>
            <w:tcBorders>
              <w:bottom w:val="single" w:sz="4" w:space="0" w:color="auto"/>
            </w:tcBorders>
          </w:tcPr>
          <w:p w14:paraId="10521408" w14:textId="682069F2" w:rsidR="00887710" w:rsidRPr="00887710" w:rsidRDefault="00887710" w:rsidP="00887710">
            <w:pPr>
              <w:spacing w:line="480" w:lineRule="auto"/>
              <w:contextualSpacing/>
              <w:jc w:val="center"/>
              <w:rPr>
                <w:b/>
                <w:bCs/>
              </w:rPr>
            </w:pPr>
            <w:r w:rsidRPr="00887710">
              <w:rPr>
                <w:b/>
                <w:bCs/>
              </w:rPr>
              <w:t>Control (N)</w:t>
            </w:r>
          </w:p>
        </w:tc>
        <w:tc>
          <w:tcPr>
            <w:tcW w:w="1805" w:type="dxa"/>
            <w:tcBorders>
              <w:bottom w:val="single" w:sz="4" w:space="0" w:color="auto"/>
            </w:tcBorders>
          </w:tcPr>
          <w:p w14:paraId="37D71EFE" w14:textId="5F1F0EA7" w:rsidR="00887710" w:rsidRPr="00887710" w:rsidRDefault="00887710" w:rsidP="00887710">
            <w:pPr>
              <w:spacing w:line="480" w:lineRule="auto"/>
              <w:contextualSpacing/>
              <w:jc w:val="center"/>
              <w:rPr>
                <w:b/>
                <w:bCs/>
              </w:rPr>
            </w:pPr>
            <w:r w:rsidRPr="00887710">
              <w:rPr>
                <w:b/>
                <w:bCs/>
              </w:rPr>
              <w:t>BMAA</w:t>
            </w:r>
            <w:r w:rsidRPr="00887710">
              <w:rPr>
                <w:b/>
                <w:bCs/>
                <w:vertAlign w:val="subscript"/>
              </w:rPr>
              <w:t>LOW</w:t>
            </w:r>
            <w:r w:rsidRPr="00887710">
              <w:rPr>
                <w:b/>
                <w:bCs/>
              </w:rPr>
              <w:t xml:space="preserve"> (N)</w:t>
            </w:r>
          </w:p>
        </w:tc>
        <w:tc>
          <w:tcPr>
            <w:tcW w:w="1710" w:type="dxa"/>
            <w:tcBorders>
              <w:bottom w:val="single" w:sz="4" w:space="0" w:color="auto"/>
            </w:tcBorders>
          </w:tcPr>
          <w:p w14:paraId="52CCD6EE" w14:textId="15C4C6BE" w:rsidR="00887710" w:rsidRPr="00887710" w:rsidRDefault="00887710" w:rsidP="00887710">
            <w:pPr>
              <w:spacing w:line="480" w:lineRule="auto"/>
              <w:contextualSpacing/>
              <w:jc w:val="center"/>
              <w:rPr>
                <w:b/>
                <w:bCs/>
              </w:rPr>
            </w:pPr>
            <w:r w:rsidRPr="00887710">
              <w:rPr>
                <w:b/>
                <w:bCs/>
              </w:rPr>
              <w:t>BMAA</w:t>
            </w:r>
            <w:r w:rsidRPr="00887710">
              <w:rPr>
                <w:b/>
                <w:bCs/>
                <w:vertAlign w:val="subscript"/>
              </w:rPr>
              <w:t xml:space="preserve">HIGH </w:t>
            </w:r>
            <w:r w:rsidRPr="00887710">
              <w:rPr>
                <w:b/>
                <w:bCs/>
              </w:rPr>
              <w:t>(N)</w:t>
            </w:r>
          </w:p>
        </w:tc>
        <w:tc>
          <w:tcPr>
            <w:tcW w:w="1970" w:type="dxa"/>
            <w:tcBorders>
              <w:bottom w:val="single" w:sz="4" w:space="0" w:color="auto"/>
            </w:tcBorders>
          </w:tcPr>
          <w:p w14:paraId="175E4E71" w14:textId="20373D2D" w:rsidR="00887710" w:rsidRPr="00887710" w:rsidRDefault="00887710" w:rsidP="00887710">
            <w:pPr>
              <w:spacing w:line="480" w:lineRule="auto"/>
              <w:contextualSpacing/>
              <w:jc w:val="center"/>
              <w:rPr>
                <w:b/>
                <w:bCs/>
              </w:rPr>
            </w:pPr>
            <w:r w:rsidRPr="00887710">
              <w:rPr>
                <w:b/>
                <w:bCs/>
              </w:rPr>
              <w:t>Arena Size (mm)</w:t>
            </w:r>
          </w:p>
        </w:tc>
      </w:tr>
      <w:tr w:rsidR="00887710" w14:paraId="568CCE44" w14:textId="77777777" w:rsidTr="00887710">
        <w:tc>
          <w:tcPr>
            <w:tcW w:w="1435" w:type="dxa"/>
            <w:tcBorders>
              <w:top w:val="single" w:sz="4" w:space="0" w:color="auto"/>
            </w:tcBorders>
          </w:tcPr>
          <w:p w14:paraId="06CB769F" w14:textId="3BB09539" w:rsidR="00887710" w:rsidRDefault="00887710" w:rsidP="00887710">
            <w:pPr>
              <w:spacing w:line="480" w:lineRule="auto"/>
              <w:contextualSpacing/>
              <w:jc w:val="center"/>
            </w:pPr>
            <w:r>
              <w:t>14</w:t>
            </w:r>
          </w:p>
        </w:tc>
        <w:tc>
          <w:tcPr>
            <w:tcW w:w="1710" w:type="dxa"/>
            <w:tcBorders>
              <w:top w:val="single" w:sz="4" w:space="0" w:color="auto"/>
            </w:tcBorders>
          </w:tcPr>
          <w:p w14:paraId="46926FF4" w14:textId="1EF5D242" w:rsidR="00887710" w:rsidRDefault="00887710" w:rsidP="00887710">
            <w:pPr>
              <w:spacing w:line="480" w:lineRule="auto"/>
              <w:contextualSpacing/>
              <w:jc w:val="center"/>
            </w:pPr>
            <w:r>
              <w:t>91</w:t>
            </w:r>
          </w:p>
        </w:tc>
        <w:tc>
          <w:tcPr>
            <w:tcW w:w="1805" w:type="dxa"/>
            <w:tcBorders>
              <w:top w:val="single" w:sz="4" w:space="0" w:color="auto"/>
            </w:tcBorders>
          </w:tcPr>
          <w:p w14:paraId="7ADDB456" w14:textId="44778160" w:rsidR="00887710" w:rsidRDefault="00887710" w:rsidP="00887710">
            <w:pPr>
              <w:spacing w:line="480" w:lineRule="auto"/>
              <w:contextualSpacing/>
              <w:jc w:val="center"/>
            </w:pPr>
            <w:r>
              <w:t>44</w:t>
            </w:r>
          </w:p>
        </w:tc>
        <w:tc>
          <w:tcPr>
            <w:tcW w:w="1710" w:type="dxa"/>
            <w:tcBorders>
              <w:top w:val="single" w:sz="4" w:space="0" w:color="auto"/>
            </w:tcBorders>
          </w:tcPr>
          <w:p w14:paraId="265C3923" w14:textId="5D87B07B" w:rsidR="00887710" w:rsidRDefault="00887710" w:rsidP="00887710">
            <w:pPr>
              <w:spacing w:line="480" w:lineRule="auto"/>
              <w:contextualSpacing/>
              <w:jc w:val="center"/>
            </w:pPr>
            <w:r>
              <w:t>61</w:t>
            </w:r>
          </w:p>
        </w:tc>
        <w:tc>
          <w:tcPr>
            <w:tcW w:w="1970" w:type="dxa"/>
            <w:tcBorders>
              <w:top w:val="single" w:sz="4" w:space="0" w:color="auto"/>
            </w:tcBorders>
          </w:tcPr>
          <w:p w14:paraId="3B08AACA" w14:textId="027D64C4" w:rsidR="00887710" w:rsidRDefault="00887710" w:rsidP="00887710">
            <w:pPr>
              <w:spacing w:line="480" w:lineRule="auto"/>
              <w:contextualSpacing/>
              <w:jc w:val="center"/>
            </w:pPr>
            <w:r>
              <w:t>58</w:t>
            </w:r>
          </w:p>
        </w:tc>
      </w:tr>
      <w:tr w:rsidR="00887710" w14:paraId="4FF4D9A0" w14:textId="77777777" w:rsidTr="00887710">
        <w:tc>
          <w:tcPr>
            <w:tcW w:w="1435" w:type="dxa"/>
          </w:tcPr>
          <w:p w14:paraId="72D1DA18" w14:textId="04AA45F1" w:rsidR="00887710" w:rsidRDefault="00887710" w:rsidP="00887710">
            <w:pPr>
              <w:spacing w:line="480" w:lineRule="auto"/>
              <w:contextualSpacing/>
              <w:jc w:val="center"/>
            </w:pPr>
            <w:r>
              <w:t>21</w:t>
            </w:r>
          </w:p>
        </w:tc>
        <w:tc>
          <w:tcPr>
            <w:tcW w:w="1710" w:type="dxa"/>
          </w:tcPr>
          <w:p w14:paraId="77A8D149" w14:textId="4A46BD15" w:rsidR="00887710" w:rsidRDefault="00887710" w:rsidP="00887710">
            <w:pPr>
              <w:spacing w:line="480" w:lineRule="auto"/>
              <w:contextualSpacing/>
              <w:jc w:val="center"/>
            </w:pPr>
            <w:r>
              <w:t>69</w:t>
            </w:r>
          </w:p>
        </w:tc>
        <w:tc>
          <w:tcPr>
            <w:tcW w:w="1805" w:type="dxa"/>
          </w:tcPr>
          <w:p w14:paraId="2271E66A" w14:textId="3C0E9BBF" w:rsidR="00887710" w:rsidRDefault="00887710" w:rsidP="00887710">
            <w:pPr>
              <w:spacing w:line="480" w:lineRule="auto"/>
              <w:contextualSpacing/>
              <w:jc w:val="center"/>
            </w:pPr>
            <w:r>
              <w:t>38</w:t>
            </w:r>
          </w:p>
        </w:tc>
        <w:tc>
          <w:tcPr>
            <w:tcW w:w="1710" w:type="dxa"/>
          </w:tcPr>
          <w:p w14:paraId="06A144F5" w14:textId="06C9BCCE" w:rsidR="00887710" w:rsidRDefault="00887710" w:rsidP="00887710">
            <w:pPr>
              <w:spacing w:line="480" w:lineRule="auto"/>
              <w:contextualSpacing/>
              <w:jc w:val="center"/>
            </w:pPr>
            <w:r>
              <w:t>60</w:t>
            </w:r>
          </w:p>
        </w:tc>
        <w:tc>
          <w:tcPr>
            <w:tcW w:w="1970" w:type="dxa"/>
          </w:tcPr>
          <w:p w14:paraId="73DF1350" w14:textId="5D685B9B" w:rsidR="00887710" w:rsidRDefault="00887710" w:rsidP="00887710">
            <w:pPr>
              <w:spacing w:line="480" w:lineRule="auto"/>
              <w:contextualSpacing/>
              <w:jc w:val="center"/>
            </w:pPr>
            <w:r>
              <w:t>58</w:t>
            </w:r>
          </w:p>
        </w:tc>
      </w:tr>
      <w:tr w:rsidR="00887710" w14:paraId="3E6C3FDC" w14:textId="77777777" w:rsidTr="00887710">
        <w:tc>
          <w:tcPr>
            <w:tcW w:w="1435" w:type="dxa"/>
          </w:tcPr>
          <w:p w14:paraId="7F4DA8D0" w14:textId="1445E888" w:rsidR="00887710" w:rsidRDefault="00887710" w:rsidP="00887710">
            <w:pPr>
              <w:spacing w:line="480" w:lineRule="auto"/>
              <w:contextualSpacing/>
              <w:jc w:val="center"/>
            </w:pPr>
            <w:r>
              <w:t>49</w:t>
            </w:r>
          </w:p>
        </w:tc>
        <w:tc>
          <w:tcPr>
            <w:tcW w:w="1710" w:type="dxa"/>
          </w:tcPr>
          <w:p w14:paraId="61521DA9" w14:textId="5DF893F9" w:rsidR="00887710" w:rsidRDefault="00887710" w:rsidP="00887710">
            <w:pPr>
              <w:spacing w:line="480" w:lineRule="auto"/>
              <w:contextualSpacing/>
              <w:jc w:val="center"/>
            </w:pPr>
            <w:r>
              <w:t>51</w:t>
            </w:r>
          </w:p>
        </w:tc>
        <w:tc>
          <w:tcPr>
            <w:tcW w:w="1805" w:type="dxa"/>
          </w:tcPr>
          <w:p w14:paraId="2648BE07" w14:textId="336568E0" w:rsidR="00887710" w:rsidRDefault="00887710" w:rsidP="00887710">
            <w:pPr>
              <w:spacing w:line="480" w:lineRule="auto"/>
              <w:contextualSpacing/>
              <w:jc w:val="center"/>
            </w:pPr>
            <w:r>
              <w:t>39</w:t>
            </w:r>
          </w:p>
        </w:tc>
        <w:tc>
          <w:tcPr>
            <w:tcW w:w="1710" w:type="dxa"/>
          </w:tcPr>
          <w:p w14:paraId="4FAEE005" w14:textId="780EC8A6" w:rsidR="00887710" w:rsidRDefault="00887710" w:rsidP="00887710">
            <w:pPr>
              <w:spacing w:line="480" w:lineRule="auto"/>
              <w:contextualSpacing/>
              <w:jc w:val="center"/>
            </w:pPr>
            <w:r>
              <w:t>47</w:t>
            </w:r>
          </w:p>
        </w:tc>
        <w:tc>
          <w:tcPr>
            <w:tcW w:w="1970" w:type="dxa"/>
          </w:tcPr>
          <w:p w14:paraId="02D4F29E" w14:textId="1AB709CC" w:rsidR="00887710" w:rsidRDefault="00887710" w:rsidP="00887710">
            <w:pPr>
              <w:spacing w:line="480" w:lineRule="auto"/>
              <w:contextualSpacing/>
              <w:jc w:val="center"/>
            </w:pPr>
            <w:r>
              <w:t>58</w:t>
            </w:r>
          </w:p>
        </w:tc>
      </w:tr>
      <w:tr w:rsidR="00887710" w14:paraId="6D972791" w14:textId="77777777" w:rsidTr="00887710">
        <w:tc>
          <w:tcPr>
            <w:tcW w:w="1435" w:type="dxa"/>
          </w:tcPr>
          <w:p w14:paraId="59DAB80F" w14:textId="7DA273DA" w:rsidR="00887710" w:rsidRDefault="00887710" w:rsidP="00887710">
            <w:pPr>
              <w:spacing w:line="480" w:lineRule="auto"/>
              <w:contextualSpacing/>
              <w:jc w:val="center"/>
            </w:pPr>
            <w:r>
              <w:t>77</w:t>
            </w:r>
          </w:p>
        </w:tc>
        <w:tc>
          <w:tcPr>
            <w:tcW w:w="1710" w:type="dxa"/>
          </w:tcPr>
          <w:p w14:paraId="36D3FFD3" w14:textId="67C167F8" w:rsidR="00887710" w:rsidRDefault="00887710" w:rsidP="00887710">
            <w:pPr>
              <w:spacing w:line="480" w:lineRule="auto"/>
              <w:contextualSpacing/>
              <w:jc w:val="center"/>
            </w:pPr>
            <w:r>
              <w:t>53</w:t>
            </w:r>
          </w:p>
        </w:tc>
        <w:tc>
          <w:tcPr>
            <w:tcW w:w="1805" w:type="dxa"/>
          </w:tcPr>
          <w:p w14:paraId="7E0A1C76" w14:textId="2F54757D" w:rsidR="00887710" w:rsidRDefault="00887710" w:rsidP="00887710">
            <w:pPr>
              <w:spacing w:line="480" w:lineRule="auto"/>
              <w:contextualSpacing/>
              <w:jc w:val="center"/>
            </w:pPr>
            <w:r>
              <w:t>41</w:t>
            </w:r>
          </w:p>
        </w:tc>
        <w:tc>
          <w:tcPr>
            <w:tcW w:w="1710" w:type="dxa"/>
          </w:tcPr>
          <w:p w14:paraId="64F2E0C3" w14:textId="79B3D402" w:rsidR="00887710" w:rsidRDefault="00887710" w:rsidP="00887710">
            <w:pPr>
              <w:spacing w:line="480" w:lineRule="auto"/>
              <w:contextualSpacing/>
              <w:jc w:val="center"/>
            </w:pPr>
            <w:r>
              <w:t>50</w:t>
            </w:r>
          </w:p>
        </w:tc>
        <w:tc>
          <w:tcPr>
            <w:tcW w:w="1970" w:type="dxa"/>
          </w:tcPr>
          <w:p w14:paraId="54A58975" w14:textId="39350580" w:rsidR="00887710" w:rsidRDefault="00887710" w:rsidP="00887710">
            <w:pPr>
              <w:spacing w:line="480" w:lineRule="auto"/>
              <w:contextualSpacing/>
              <w:jc w:val="center"/>
            </w:pPr>
            <w:r>
              <w:t>89</w:t>
            </w:r>
          </w:p>
        </w:tc>
      </w:tr>
      <w:tr w:rsidR="00887710" w14:paraId="6C224BC6" w14:textId="77777777" w:rsidTr="00887710">
        <w:tc>
          <w:tcPr>
            <w:tcW w:w="1435" w:type="dxa"/>
          </w:tcPr>
          <w:p w14:paraId="3E9D9E2D" w14:textId="48B30770" w:rsidR="00887710" w:rsidRDefault="00887710" w:rsidP="00887710">
            <w:pPr>
              <w:spacing w:line="480" w:lineRule="auto"/>
              <w:contextualSpacing/>
              <w:jc w:val="center"/>
            </w:pPr>
            <w:r>
              <w:t>105</w:t>
            </w:r>
          </w:p>
        </w:tc>
        <w:tc>
          <w:tcPr>
            <w:tcW w:w="1710" w:type="dxa"/>
          </w:tcPr>
          <w:p w14:paraId="3FC9EFF3" w14:textId="05CEA92B" w:rsidR="00887710" w:rsidRDefault="00887710" w:rsidP="00887710">
            <w:pPr>
              <w:spacing w:line="480" w:lineRule="auto"/>
              <w:contextualSpacing/>
              <w:jc w:val="center"/>
            </w:pPr>
            <w:r>
              <w:t>51</w:t>
            </w:r>
          </w:p>
        </w:tc>
        <w:tc>
          <w:tcPr>
            <w:tcW w:w="1805" w:type="dxa"/>
          </w:tcPr>
          <w:p w14:paraId="410721AE" w14:textId="747E057F" w:rsidR="00887710" w:rsidRDefault="00887710" w:rsidP="00887710">
            <w:pPr>
              <w:spacing w:line="480" w:lineRule="auto"/>
              <w:contextualSpacing/>
              <w:jc w:val="center"/>
            </w:pPr>
            <w:r>
              <w:t>44</w:t>
            </w:r>
          </w:p>
        </w:tc>
        <w:tc>
          <w:tcPr>
            <w:tcW w:w="1710" w:type="dxa"/>
          </w:tcPr>
          <w:p w14:paraId="49A3F956" w14:textId="65BAAF84" w:rsidR="00887710" w:rsidRDefault="00887710" w:rsidP="00887710">
            <w:pPr>
              <w:spacing w:line="480" w:lineRule="auto"/>
              <w:contextualSpacing/>
              <w:jc w:val="center"/>
            </w:pPr>
            <w:r>
              <w:t>45</w:t>
            </w:r>
          </w:p>
        </w:tc>
        <w:tc>
          <w:tcPr>
            <w:tcW w:w="1970" w:type="dxa"/>
          </w:tcPr>
          <w:p w14:paraId="32A12C03" w14:textId="33D594C6" w:rsidR="00887710" w:rsidRDefault="00887710" w:rsidP="00887710">
            <w:pPr>
              <w:spacing w:line="480" w:lineRule="auto"/>
              <w:contextualSpacing/>
              <w:jc w:val="center"/>
            </w:pPr>
            <w:r>
              <w:t>138</w:t>
            </w:r>
          </w:p>
        </w:tc>
      </w:tr>
      <w:tr w:rsidR="00887710" w14:paraId="382477AC" w14:textId="77777777" w:rsidTr="00887710">
        <w:tc>
          <w:tcPr>
            <w:tcW w:w="1435" w:type="dxa"/>
          </w:tcPr>
          <w:p w14:paraId="5AD5CC40" w14:textId="258A5F8A" w:rsidR="00887710" w:rsidRDefault="00887710" w:rsidP="00887710">
            <w:pPr>
              <w:spacing w:line="480" w:lineRule="auto"/>
              <w:contextualSpacing/>
              <w:jc w:val="center"/>
            </w:pPr>
            <w:r>
              <w:lastRenderedPageBreak/>
              <w:t>133</w:t>
            </w:r>
          </w:p>
        </w:tc>
        <w:tc>
          <w:tcPr>
            <w:tcW w:w="1710" w:type="dxa"/>
          </w:tcPr>
          <w:p w14:paraId="5709A6B7" w14:textId="7FA7DF78" w:rsidR="00887710" w:rsidRDefault="00887710" w:rsidP="00887710">
            <w:pPr>
              <w:spacing w:line="480" w:lineRule="auto"/>
              <w:contextualSpacing/>
              <w:jc w:val="center"/>
            </w:pPr>
            <w:r>
              <w:t>51</w:t>
            </w:r>
          </w:p>
        </w:tc>
        <w:tc>
          <w:tcPr>
            <w:tcW w:w="1805" w:type="dxa"/>
          </w:tcPr>
          <w:p w14:paraId="284D90CD" w14:textId="71731D14" w:rsidR="00887710" w:rsidRDefault="00887710" w:rsidP="00887710">
            <w:pPr>
              <w:spacing w:line="480" w:lineRule="auto"/>
              <w:contextualSpacing/>
              <w:jc w:val="center"/>
            </w:pPr>
            <w:r>
              <w:t>41</w:t>
            </w:r>
          </w:p>
        </w:tc>
        <w:tc>
          <w:tcPr>
            <w:tcW w:w="1710" w:type="dxa"/>
          </w:tcPr>
          <w:p w14:paraId="42B8C58A" w14:textId="11E8D5F8" w:rsidR="00887710" w:rsidRDefault="00887710" w:rsidP="00887710">
            <w:pPr>
              <w:spacing w:line="480" w:lineRule="auto"/>
              <w:contextualSpacing/>
              <w:jc w:val="center"/>
            </w:pPr>
            <w:r>
              <w:t>49</w:t>
            </w:r>
          </w:p>
        </w:tc>
        <w:tc>
          <w:tcPr>
            <w:tcW w:w="1970" w:type="dxa"/>
          </w:tcPr>
          <w:p w14:paraId="457F1A65" w14:textId="0D3682EE" w:rsidR="00887710" w:rsidRDefault="00887710" w:rsidP="00887710">
            <w:pPr>
              <w:spacing w:line="480" w:lineRule="auto"/>
              <w:contextualSpacing/>
              <w:jc w:val="center"/>
            </w:pPr>
            <w:r>
              <w:t>138</w:t>
            </w:r>
          </w:p>
        </w:tc>
      </w:tr>
      <w:tr w:rsidR="00887710" w14:paraId="124B9A07" w14:textId="77777777" w:rsidTr="00887710">
        <w:tc>
          <w:tcPr>
            <w:tcW w:w="1435" w:type="dxa"/>
          </w:tcPr>
          <w:p w14:paraId="6A0FD94C" w14:textId="5FF19598" w:rsidR="00887710" w:rsidRDefault="00887710" w:rsidP="00887710">
            <w:pPr>
              <w:spacing w:line="480" w:lineRule="auto"/>
              <w:contextualSpacing/>
              <w:jc w:val="center"/>
            </w:pPr>
            <w:r>
              <w:t>161</w:t>
            </w:r>
          </w:p>
        </w:tc>
        <w:tc>
          <w:tcPr>
            <w:tcW w:w="1710" w:type="dxa"/>
          </w:tcPr>
          <w:p w14:paraId="7D103450" w14:textId="1C6CEF46" w:rsidR="00887710" w:rsidRDefault="00887710" w:rsidP="00887710">
            <w:pPr>
              <w:spacing w:line="480" w:lineRule="auto"/>
              <w:contextualSpacing/>
              <w:jc w:val="center"/>
            </w:pPr>
            <w:r>
              <w:t>49</w:t>
            </w:r>
          </w:p>
        </w:tc>
        <w:tc>
          <w:tcPr>
            <w:tcW w:w="1805" w:type="dxa"/>
          </w:tcPr>
          <w:p w14:paraId="71B3DCFE" w14:textId="00686E61" w:rsidR="00887710" w:rsidRDefault="00887710" w:rsidP="00887710">
            <w:pPr>
              <w:spacing w:line="480" w:lineRule="auto"/>
              <w:contextualSpacing/>
              <w:jc w:val="center"/>
            </w:pPr>
            <w:r>
              <w:t>41</w:t>
            </w:r>
          </w:p>
        </w:tc>
        <w:tc>
          <w:tcPr>
            <w:tcW w:w="1710" w:type="dxa"/>
          </w:tcPr>
          <w:p w14:paraId="1C31E6E6" w14:textId="4174CBDA" w:rsidR="00887710" w:rsidRDefault="00887710" w:rsidP="00887710">
            <w:pPr>
              <w:spacing w:line="480" w:lineRule="auto"/>
              <w:contextualSpacing/>
              <w:jc w:val="center"/>
            </w:pPr>
            <w:r>
              <w:t>49</w:t>
            </w:r>
          </w:p>
        </w:tc>
        <w:tc>
          <w:tcPr>
            <w:tcW w:w="1970" w:type="dxa"/>
          </w:tcPr>
          <w:p w14:paraId="4173CB50" w14:textId="7435D2B9" w:rsidR="00887710" w:rsidRDefault="00887710" w:rsidP="00887710">
            <w:pPr>
              <w:spacing w:line="480" w:lineRule="auto"/>
              <w:contextualSpacing/>
              <w:jc w:val="center"/>
            </w:pPr>
            <w:r>
              <w:t>138</w:t>
            </w:r>
          </w:p>
        </w:tc>
      </w:tr>
      <w:tr w:rsidR="00887710" w14:paraId="4578A44D" w14:textId="77777777" w:rsidTr="00887710">
        <w:tc>
          <w:tcPr>
            <w:tcW w:w="1435" w:type="dxa"/>
          </w:tcPr>
          <w:p w14:paraId="7960A979" w14:textId="5F5307BE" w:rsidR="00887710" w:rsidRDefault="00887710" w:rsidP="00887710">
            <w:pPr>
              <w:spacing w:line="480" w:lineRule="auto"/>
              <w:contextualSpacing/>
              <w:jc w:val="center"/>
            </w:pPr>
            <w:r>
              <w:t>189</w:t>
            </w:r>
          </w:p>
        </w:tc>
        <w:tc>
          <w:tcPr>
            <w:tcW w:w="1710" w:type="dxa"/>
          </w:tcPr>
          <w:p w14:paraId="0C528A3C" w14:textId="1268DDE4" w:rsidR="00887710" w:rsidRDefault="00887710" w:rsidP="00887710">
            <w:pPr>
              <w:spacing w:line="480" w:lineRule="auto"/>
              <w:contextualSpacing/>
              <w:jc w:val="center"/>
            </w:pPr>
            <w:r>
              <w:t>47</w:t>
            </w:r>
          </w:p>
        </w:tc>
        <w:tc>
          <w:tcPr>
            <w:tcW w:w="1805" w:type="dxa"/>
          </w:tcPr>
          <w:p w14:paraId="558DDC43" w14:textId="6161513E" w:rsidR="00887710" w:rsidRDefault="00887710" w:rsidP="00887710">
            <w:pPr>
              <w:spacing w:line="480" w:lineRule="auto"/>
              <w:contextualSpacing/>
              <w:jc w:val="center"/>
            </w:pPr>
            <w:r>
              <w:t>41</w:t>
            </w:r>
          </w:p>
        </w:tc>
        <w:tc>
          <w:tcPr>
            <w:tcW w:w="1710" w:type="dxa"/>
          </w:tcPr>
          <w:p w14:paraId="3E47E695" w14:textId="116C9F49" w:rsidR="00887710" w:rsidRDefault="00887710" w:rsidP="00887710">
            <w:pPr>
              <w:spacing w:line="480" w:lineRule="auto"/>
              <w:contextualSpacing/>
              <w:jc w:val="center"/>
            </w:pPr>
            <w:r>
              <w:t>49</w:t>
            </w:r>
          </w:p>
        </w:tc>
        <w:tc>
          <w:tcPr>
            <w:tcW w:w="1970" w:type="dxa"/>
          </w:tcPr>
          <w:p w14:paraId="6765BFB6" w14:textId="0BC96482" w:rsidR="00887710" w:rsidRDefault="00887710" w:rsidP="00887710">
            <w:pPr>
              <w:spacing w:line="480" w:lineRule="auto"/>
              <w:contextualSpacing/>
              <w:jc w:val="center"/>
            </w:pPr>
            <w:r>
              <w:t>138</w:t>
            </w:r>
          </w:p>
        </w:tc>
      </w:tr>
    </w:tbl>
    <w:p w14:paraId="36328F37" w14:textId="77777777" w:rsidR="00887710" w:rsidRDefault="00887710" w:rsidP="00BA75EF">
      <w:pPr>
        <w:spacing w:line="480" w:lineRule="auto"/>
        <w:contextualSpacing/>
      </w:pPr>
    </w:p>
    <w:p w14:paraId="034301B6" w14:textId="6033D18C" w:rsidR="00696890" w:rsidRDefault="00696890" w:rsidP="00BA75EF">
      <w:pPr>
        <w:spacing w:line="480" w:lineRule="auto"/>
        <w:contextualSpacing/>
      </w:pPr>
    </w:p>
    <w:p w14:paraId="3CA54C2E" w14:textId="77777777" w:rsidR="00696890" w:rsidRDefault="00696890" w:rsidP="00BA75EF">
      <w:pPr>
        <w:spacing w:line="480" w:lineRule="auto"/>
        <w:contextualSpacing/>
      </w:pPr>
    </w:p>
    <w:p w14:paraId="2C6848DF" w14:textId="1BDBD4D7" w:rsidR="00696890" w:rsidRDefault="000C2858" w:rsidP="00BA75EF">
      <w:pPr>
        <w:spacing w:line="480" w:lineRule="auto"/>
        <w:contextualSpacing/>
      </w:pPr>
      <w:r>
        <w:rPr>
          <w:noProof/>
        </w:rPr>
        <w:drawing>
          <wp:inline distT="0" distB="0" distL="0" distR="0" wp14:anchorId="11A36FB2" wp14:editId="734C4DB9">
            <wp:extent cx="3937000" cy="3810000"/>
            <wp:effectExtent l="0" t="0" r="0" b="0"/>
            <wp:docPr id="1844938969" name="Picture 1" descr="A drawing of a fish on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8969" name="Picture 1" descr="A drawing of a fish on a scal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7000" cy="3810000"/>
                    </a:xfrm>
                    <a:prstGeom prst="rect">
                      <a:avLst/>
                    </a:prstGeom>
                  </pic:spPr>
                </pic:pic>
              </a:graphicData>
            </a:graphic>
          </wp:inline>
        </w:drawing>
      </w:r>
    </w:p>
    <w:p w14:paraId="37C05A6B" w14:textId="6491BB01" w:rsidR="00696890" w:rsidRPr="000C2858" w:rsidRDefault="00000000" w:rsidP="00BA75EF">
      <w:pPr>
        <w:spacing w:line="480" w:lineRule="auto"/>
        <w:contextualSpacing/>
        <w:rPr>
          <w:color w:val="FF0000"/>
        </w:rPr>
      </w:pPr>
      <w:r w:rsidRPr="000C2858">
        <w:rPr>
          <w:color w:val="FF0000"/>
        </w:rPr>
        <w:t>Figure 1. Behavioral testing set up during the free swimming, larval testing.</w:t>
      </w:r>
      <w:r w:rsidR="000C2858" w:rsidRPr="000C2858">
        <w:rPr>
          <w:color w:val="FF0000"/>
        </w:rPr>
        <w:t xml:space="preserve"> The trial was conducted under differential lighting in a circular arena placed on a no-heat, LED light pad with a monochrome GigE camera mounted above. Using </w:t>
      </w:r>
      <w:proofErr w:type="spellStart"/>
      <w:r w:rsidR="000C2858" w:rsidRPr="000C2858">
        <w:rPr>
          <w:color w:val="FF0000"/>
        </w:rPr>
        <w:t>Ethovision</w:t>
      </w:r>
      <w:proofErr w:type="spellEnd"/>
      <w:r w:rsidR="000C2858" w:rsidRPr="000C2858">
        <w:rPr>
          <w:color w:val="FF0000"/>
        </w:rPr>
        <w:t xml:space="preserve"> XT software, the arena is divided into two zones: the inner “risky” zone and the outer zone, depicted with a dotted line. The fish is considered in the risky zone when its point (depicted with a dot) crosses into the zone.</w:t>
      </w:r>
    </w:p>
    <w:p w14:paraId="695998AE" w14:textId="77777777" w:rsidR="00696890" w:rsidRDefault="00696890" w:rsidP="00BA75EF">
      <w:pPr>
        <w:spacing w:line="480" w:lineRule="auto"/>
        <w:contextualSpacing/>
        <w:rPr>
          <w:b/>
        </w:rPr>
      </w:pPr>
    </w:p>
    <w:p w14:paraId="2D4334F0" w14:textId="77777777" w:rsidR="00696890" w:rsidRDefault="00000000" w:rsidP="00BA75EF">
      <w:pPr>
        <w:spacing w:line="480" w:lineRule="auto"/>
        <w:contextualSpacing/>
      </w:pPr>
      <w:r>
        <w:t xml:space="preserve"> </w:t>
      </w:r>
      <w:r>
        <w:rPr>
          <w:noProof/>
        </w:rPr>
        <w:drawing>
          <wp:inline distT="114300" distB="114300" distL="114300" distR="114300" wp14:anchorId="6E9E6073" wp14:editId="4CE707E6">
            <wp:extent cx="5943600" cy="4093183"/>
            <wp:effectExtent l="12700" t="12700" r="12700" b="1270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t="8177"/>
                    <a:stretch>
                      <a:fillRect/>
                    </a:stretch>
                  </pic:blipFill>
                  <pic:spPr>
                    <a:xfrm>
                      <a:off x="0" y="0"/>
                      <a:ext cx="5943600" cy="4093183"/>
                    </a:xfrm>
                    <a:prstGeom prst="rect">
                      <a:avLst/>
                    </a:prstGeom>
                    <a:ln w="12700">
                      <a:solidFill>
                        <a:srgbClr val="000000"/>
                      </a:solidFill>
                      <a:prstDash val="solid"/>
                    </a:ln>
                  </pic:spPr>
                </pic:pic>
              </a:graphicData>
            </a:graphic>
          </wp:inline>
        </w:drawing>
      </w:r>
    </w:p>
    <w:p w14:paraId="065299FB" w14:textId="1F81DB11" w:rsidR="00696890" w:rsidRDefault="00000000" w:rsidP="00BA75EF">
      <w:pPr>
        <w:spacing w:line="480" w:lineRule="auto"/>
        <w:contextualSpacing/>
      </w:pPr>
      <w:r>
        <w:t>Figure S1: We compared the repeatability estimate from our observed exploration data (red line at 0.12) to repeatability estimates quantified from 1000 iterations of randomized data. Our observed repeatability is significantly greater than that resulting from data where individuals are performing randomly across time.</w:t>
      </w:r>
    </w:p>
    <w:p w14:paraId="71261802" w14:textId="0B81A14C" w:rsidR="00696890" w:rsidRPr="005354DC" w:rsidRDefault="00000000" w:rsidP="005354DC">
      <w:pPr>
        <w:spacing w:before="240" w:line="480" w:lineRule="auto"/>
        <w:rPr>
          <w:b/>
        </w:rPr>
      </w:pPr>
      <w:commentRangeStart w:id="19"/>
      <w:commentRangeStart w:id="20"/>
      <w:commentRangeStart w:id="21"/>
      <w:commentRangeStart w:id="22"/>
      <w:r>
        <w:rPr>
          <w:b/>
        </w:rPr>
        <w:t>Literature Cite</w:t>
      </w:r>
      <w:commentRangeStart w:id="23"/>
      <w:r>
        <w:rPr>
          <w:b/>
        </w:rPr>
        <w:t>d</w:t>
      </w:r>
      <w:commentRangeEnd w:id="19"/>
      <w:r>
        <w:commentReference w:id="19"/>
      </w:r>
      <w:commentRangeEnd w:id="20"/>
      <w:r w:rsidR="008213E8">
        <w:rPr>
          <w:rStyle w:val="CommentReference"/>
        </w:rPr>
        <w:commentReference w:id="20"/>
      </w:r>
      <w:commentRangeEnd w:id="21"/>
      <w:r w:rsidR="008213E8">
        <w:rPr>
          <w:rStyle w:val="CommentReference"/>
        </w:rPr>
        <w:commentReference w:id="21"/>
      </w:r>
      <w:commentRangeEnd w:id="22"/>
      <w:r w:rsidR="008213E8">
        <w:rPr>
          <w:rStyle w:val="CommentReference"/>
        </w:rPr>
        <w:commentReference w:id="22"/>
      </w:r>
      <w:commentRangeEnd w:id="23"/>
      <w:r w:rsidR="005D709E">
        <w:rPr>
          <w:rStyle w:val="CommentReference"/>
        </w:rPr>
        <w:commentReference w:id="23"/>
      </w:r>
    </w:p>
    <w:p w14:paraId="7988AFD3" w14:textId="77777777" w:rsidR="00C878D6" w:rsidRPr="00C878D6" w:rsidRDefault="00280026" w:rsidP="00C878D6">
      <w:pPr>
        <w:pStyle w:val="Bibliography"/>
      </w:pPr>
      <w:r>
        <w:fldChar w:fldCharType="begin"/>
      </w:r>
      <w:r>
        <w:instrText xml:space="preserve"> ADDIN ZOTERO_BIBL {"uncited":[],"omitted":[],"custom":[]} CSL_BIBLIOGRAPHY </w:instrText>
      </w:r>
      <w:r>
        <w:fldChar w:fldCharType="separate"/>
      </w:r>
      <w:r w:rsidR="00C878D6" w:rsidRPr="00C878D6">
        <w:t>Al-</w:t>
      </w:r>
      <w:proofErr w:type="spellStart"/>
      <w:r w:rsidR="00C878D6" w:rsidRPr="00C878D6">
        <w:t>Sammak</w:t>
      </w:r>
      <w:proofErr w:type="spellEnd"/>
      <w:r w:rsidR="00C878D6" w:rsidRPr="00C878D6">
        <w:t xml:space="preserve">, M., Hoagland, K., </w:t>
      </w:r>
      <w:proofErr w:type="spellStart"/>
      <w:r w:rsidR="00C878D6" w:rsidRPr="00C878D6">
        <w:t>Cassada</w:t>
      </w:r>
      <w:proofErr w:type="spellEnd"/>
      <w:r w:rsidR="00C878D6" w:rsidRPr="00C878D6">
        <w:t>, D., &amp; Snow, D. (2014). Co-occurrence of the Cyanotoxins BMAA, DABA and Anatoxin-</w:t>
      </w:r>
      <w:proofErr w:type="gramStart"/>
      <w:r w:rsidR="00C878D6" w:rsidRPr="00C878D6">
        <w:t>a</w:t>
      </w:r>
      <w:proofErr w:type="gramEnd"/>
      <w:r w:rsidR="00C878D6" w:rsidRPr="00C878D6">
        <w:t xml:space="preserve"> in Nebraska Reservoirs, Fish, and Aquatic Plants. </w:t>
      </w:r>
      <w:r w:rsidR="00C878D6" w:rsidRPr="00C878D6">
        <w:rPr>
          <w:i/>
          <w:iCs/>
        </w:rPr>
        <w:t>Toxins</w:t>
      </w:r>
      <w:r w:rsidR="00C878D6" w:rsidRPr="00C878D6">
        <w:t xml:space="preserve">, </w:t>
      </w:r>
      <w:r w:rsidR="00C878D6" w:rsidRPr="00C878D6">
        <w:rPr>
          <w:i/>
          <w:iCs/>
        </w:rPr>
        <w:t>6</w:t>
      </w:r>
      <w:r w:rsidR="00C878D6" w:rsidRPr="00C878D6">
        <w:t>(2), 488–508. https://doi.org/10.3390/toxins6020488</w:t>
      </w:r>
    </w:p>
    <w:p w14:paraId="0BCE28F1" w14:textId="77777777" w:rsidR="00C878D6" w:rsidRPr="00C878D6" w:rsidRDefault="00C878D6" w:rsidP="00C878D6">
      <w:pPr>
        <w:pStyle w:val="Bibliography"/>
      </w:pPr>
      <w:proofErr w:type="spellStart"/>
      <w:r w:rsidRPr="00C878D6">
        <w:lastRenderedPageBreak/>
        <w:t>Ankley</w:t>
      </w:r>
      <w:proofErr w:type="spellEnd"/>
      <w:r w:rsidRPr="00C878D6">
        <w:t xml:space="preserve">, G. T., &amp; Villeneuve, D. L. (2006). The fathead minnow in aquatic toxicology: Past, present and future. </w:t>
      </w:r>
      <w:r w:rsidRPr="00C878D6">
        <w:rPr>
          <w:i/>
          <w:iCs/>
        </w:rPr>
        <w:t>Aquatic Toxicology</w:t>
      </w:r>
      <w:r w:rsidRPr="00C878D6">
        <w:t xml:space="preserve">, </w:t>
      </w:r>
      <w:r w:rsidRPr="00C878D6">
        <w:rPr>
          <w:i/>
          <w:iCs/>
        </w:rPr>
        <w:t>78</w:t>
      </w:r>
      <w:r w:rsidRPr="00C878D6">
        <w:t>(1), 91–102. https://doi.org/10.1016/j.aquatox.2006.01.018</w:t>
      </w:r>
    </w:p>
    <w:p w14:paraId="7F055F9E" w14:textId="77777777" w:rsidR="00C878D6" w:rsidRPr="00C878D6" w:rsidRDefault="00C878D6" w:rsidP="00C878D6">
      <w:pPr>
        <w:pStyle w:val="Bibliography"/>
      </w:pPr>
      <w:r w:rsidRPr="00C878D6">
        <w:t xml:space="preserve">Aronson, M. F. J., La </w:t>
      </w:r>
      <w:proofErr w:type="spellStart"/>
      <w:r w:rsidRPr="00C878D6">
        <w:t>Sorte</w:t>
      </w:r>
      <w:proofErr w:type="spellEnd"/>
      <w:r w:rsidRPr="00C878D6">
        <w:t xml:space="preserve">, F. A., </w:t>
      </w:r>
      <w:proofErr w:type="spellStart"/>
      <w:r w:rsidRPr="00C878D6">
        <w:t>Nilon</w:t>
      </w:r>
      <w:proofErr w:type="spellEnd"/>
      <w:r w:rsidRPr="00C878D6">
        <w:t xml:space="preserve">, C. H., Katti, M., Goddard, M. A., </w:t>
      </w:r>
      <w:proofErr w:type="spellStart"/>
      <w:r w:rsidRPr="00C878D6">
        <w:t>Lepczyk</w:t>
      </w:r>
      <w:proofErr w:type="spellEnd"/>
      <w:r w:rsidRPr="00C878D6">
        <w:t xml:space="preserve">, C. A., Warren, P. S., Williams, N. S. G., </w:t>
      </w:r>
      <w:proofErr w:type="spellStart"/>
      <w:r w:rsidRPr="00C878D6">
        <w:t>Cilliers</w:t>
      </w:r>
      <w:proofErr w:type="spellEnd"/>
      <w:r w:rsidRPr="00C878D6">
        <w:t xml:space="preserve">, S., Clarkson, B., Dobbs, C., Dolan, R., </w:t>
      </w:r>
      <w:proofErr w:type="spellStart"/>
      <w:r w:rsidRPr="00C878D6">
        <w:t>Hedblom</w:t>
      </w:r>
      <w:proofErr w:type="spellEnd"/>
      <w:r w:rsidRPr="00C878D6">
        <w:t xml:space="preserve">, M., Klotz, S., </w:t>
      </w:r>
      <w:proofErr w:type="spellStart"/>
      <w:r w:rsidRPr="00C878D6">
        <w:t>Kooijmans</w:t>
      </w:r>
      <w:proofErr w:type="spellEnd"/>
      <w:r w:rsidRPr="00C878D6">
        <w:t xml:space="preserve">, J. L., </w:t>
      </w:r>
      <w:proofErr w:type="spellStart"/>
      <w:r w:rsidRPr="00C878D6">
        <w:t>Kühn</w:t>
      </w:r>
      <w:proofErr w:type="spellEnd"/>
      <w:r w:rsidRPr="00C878D6">
        <w:t xml:space="preserve">, I., Macgregor-Fors, I., </w:t>
      </w:r>
      <w:proofErr w:type="spellStart"/>
      <w:r w:rsidRPr="00C878D6">
        <w:t>Mcdonnell</w:t>
      </w:r>
      <w:proofErr w:type="spellEnd"/>
      <w:r w:rsidRPr="00C878D6">
        <w:t xml:space="preserve">, M., </w:t>
      </w:r>
      <w:proofErr w:type="spellStart"/>
      <w:r w:rsidRPr="00C878D6">
        <w:t>Mörtberg</w:t>
      </w:r>
      <w:proofErr w:type="spellEnd"/>
      <w:r w:rsidRPr="00C878D6">
        <w:t xml:space="preserve">, U., … Winter, M. (2014). A global analysis of the impacts of urbanization on bird and plant diversity reveals key anthropogenic drivers. </w:t>
      </w:r>
      <w:r w:rsidRPr="00C878D6">
        <w:rPr>
          <w:i/>
          <w:iCs/>
        </w:rPr>
        <w:t>Proceedings of the Royal Society B: Biological Sciences</w:t>
      </w:r>
      <w:r w:rsidRPr="00C878D6">
        <w:t xml:space="preserve">, </w:t>
      </w:r>
      <w:r w:rsidRPr="00C878D6">
        <w:rPr>
          <w:i/>
          <w:iCs/>
        </w:rPr>
        <w:t>281</w:t>
      </w:r>
      <w:r w:rsidRPr="00C878D6">
        <w:t>(1780). https://doi.org/10.1098/rspb.2013.3330</w:t>
      </w:r>
    </w:p>
    <w:p w14:paraId="0C3227D6" w14:textId="77777777" w:rsidR="00C878D6" w:rsidRPr="00C878D6" w:rsidRDefault="00C878D6" w:rsidP="00C878D6">
      <w:pPr>
        <w:pStyle w:val="Bibliography"/>
      </w:pPr>
      <w:r w:rsidRPr="00C878D6">
        <w:t xml:space="preserve">Bell, A. M., Hankison, S. J., &amp; Laskowski, K. L. (2009). The repeatability of </w:t>
      </w:r>
      <w:proofErr w:type="spellStart"/>
      <w:r w:rsidRPr="00C878D6">
        <w:t>behaviour</w:t>
      </w:r>
      <w:proofErr w:type="spellEnd"/>
      <w:r w:rsidRPr="00C878D6">
        <w:t xml:space="preserve">: A meta-analysis. </w:t>
      </w:r>
      <w:r w:rsidRPr="00C878D6">
        <w:rPr>
          <w:i/>
          <w:iCs/>
        </w:rPr>
        <w:t xml:space="preserve">Animal </w:t>
      </w:r>
      <w:proofErr w:type="spellStart"/>
      <w:r w:rsidRPr="00C878D6">
        <w:rPr>
          <w:i/>
          <w:iCs/>
        </w:rPr>
        <w:t>Behaviour</w:t>
      </w:r>
      <w:proofErr w:type="spellEnd"/>
      <w:r w:rsidRPr="00C878D6">
        <w:t xml:space="preserve">, </w:t>
      </w:r>
      <w:r w:rsidRPr="00C878D6">
        <w:rPr>
          <w:i/>
          <w:iCs/>
        </w:rPr>
        <w:t>77</w:t>
      </w:r>
      <w:r w:rsidRPr="00C878D6">
        <w:t>(4), 771–783. https://doi.org/10.1016/j.anbehav.2008.12.022</w:t>
      </w:r>
    </w:p>
    <w:p w14:paraId="7B2F04E5" w14:textId="77777777" w:rsidR="00C878D6" w:rsidRPr="00C878D6" w:rsidRDefault="00C878D6" w:rsidP="00C878D6">
      <w:pPr>
        <w:pStyle w:val="Bibliography"/>
      </w:pPr>
      <w:r w:rsidRPr="00C878D6">
        <w:t xml:space="preserve">Bortolotti, L., Montanari, R., Marcelino, J., </w:t>
      </w:r>
      <w:proofErr w:type="spellStart"/>
      <w:r w:rsidRPr="00C878D6">
        <w:t>Medrzycki</w:t>
      </w:r>
      <w:proofErr w:type="spellEnd"/>
      <w:r w:rsidRPr="00C878D6">
        <w:t xml:space="preserve">, P., Maini, S., &amp; </w:t>
      </w:r>
      <w:proofErr w:type="spellStart"/>
      <w:r w:rsidRPr="00C878D6">
        <w:t>Porrini</w:t>
      </w:r>
      <w:proofErr w:type="spellEnd"/>
      <w:r w:rsidRPr="00C878D6">
        <w:t xml:space="preserve">, C. (2003). Effects of sub-lethal imidacloprid doses on the homing rate and foraging activity of </w:t>
      </w:r>
      <w:proofErr w:type="gramStart"/>
      <w:r w:rsidRPr="00C878D6">
        <w:t>honey bees</w:t>
      </w:r>
      <w:proofErr w:type="gramEnd"/>
      <w:r w:rsidRPr="00C878D6">
        <w:t xml:space="preserve">. </w:t>
      </w:r>
      <w:r w:rsidRPr="00C878D6">
        <w:rPr>
          <w:i/>
          <w:iCs/>
        </w:rPr>
        <w:t xml:space="preserve">Bulletin of </w:t>
      </w:r>
      <w:proofErr w:type="spellStart"/>
      <w:r w:rsidRPr="00C878D6">
        <w:rPr>
          <w:i/>
          <w:iCs/>
        </w:rPr>
        <w:t>Insectology</w:t>
      </w:r>
      <w:proofErr w:type="spellEnd"/>
      <w:r w:rsidRPr="00C878D6">
        <w:t xml:space="preserve">, </w:t>
      </w:r>
      <w:r w:rsidRPr="00C878D6">
        <w:rPr>
          <w:i/>
          <w:iCs/>
        </w:rPr>
        <w:t>56</w:t>
      </w:r>
      <w:r w:rsidRPr="00C878D6">
        <w:t>(1), 63–67.</w:t>
      </w:r>
    </w:p>
    <w:p w14:paraId="55DBC252" w14:textId="77777777" w:rsidR="00C878D6" w:rsidRPr="00C878D6" w:rsidRDefault="00C878D6" w:rsidP="00C878D6">
      <w:pPr>
        <w:pStyle w:val="Bibliography"/>
      </w:pPr>
      <w:r w:rsidRPr="00C878D6">
        <w:t xml:space="preserve">Bowler, D. E., Bjorkman, A. D., </w:t>
      </w:r>
      <w:proofErr w:type="spellStart"/>
      <w:r w:rsidRPr="00C878D6">
        <w:t>Dornelas</w:t>
      </w:r>
      <w:proofErr w:type="spellEnd"/>
      <w:r w:rsidRPr="00C878D6">
        <w:t>, M., Myers</w:t>
      </w:r>
      <w:r w:rsidRPr="00C878D6">
        <w:rPr>
          <w:rFonts w:ascii="Cambria Math" w:hAnsi="Cambria Math" w:cs="Cambria Math"/>
        </w:rPr>
        <w:t>‐</w:t>
      </w:r>
      <w:r w:rsidRPr="00C878D6">
        <w:t xml:space="preserve">Smith, I. H., Navarro, L. M., </w:t>
      </w:r>
      <w:proofErr w:type="spellStart"/>
      <w:r w:rsidRPr="00C878D6">
        <w:t>Niamir</w:t>
      </w:r>
      <w:proofErr w:type="spellEnd"/>
      <w:r w:rsidRPr="00C878D6">
        <w:t xml:space="preserve">, A., Supp, S. R., Waldock, C., Winter, M., </w:t>
      </w:r>
      <w:proofErr w:type="spellStart"/>
      <w:r w:rsidRPr="00C878D6">
        <w:t>Vellend</w:t>
      </w:r>
      <w:proofErr w:type="spellEnd"/>
      <w:r w:rsidRPr="00C878D6">
        <w:t xml:space="preserve">, M., Blowes, S. A., </w:t>
      </w:r>
      <w:proofErr w:type="spellStart"/>
      <w:r w:rsidRPr="00C878D6">
        <w:t>Böhning</w:t>
      </w:r>
      <w:r w:rsidRPr="00C878D6">
        <w:rPr>
          <w:rFonts w:ascii="Cambria Math" w:hAnsi="Cambria Math" w:cs="Cambria Math"/>
        </w:rPr>
        <w:t>‐</w:t>
      </w:r>
      <w:r w:rsidRPr="00C878D6">
        <w:t>Gaese</w:t>
      </w:r>
      <w:proofErr w:type="spellEnd"/>
      <w:r w:rsidRPr="00C878D6">
        <w:t xml:space="preserve">, K., </w:t>
      </w:r>
      <w:proofErr w:type="spellStart"/>
      <w:r w:rsidRPr="00C878D6">
        <w:t>Bruelheide</w:t>
      </w:r>
      <w:proofErr w:type="spellEnd"/>
      <w:r w:rsidRPr="00C878D6">
        <w:t xml:space="preserve">, H., Elahi, R., </w:t>
      </w:r>
      <w:proofErr w:type="spellStart"/>
      <w:r w:rsidRPr="00C878D6">
        <w:t>Antão</w:t>
      </w:r>
      <w:proofErr w:type="spellEnd"/>
      <w:r w:rsidRPr="00C878D6">
        <w:t xml:space="preserve">, L. H., Hines, J., Isbell, F., Jones, H. P., </w:t>
      </w:r>
      <w:proofErr w:type="spellStart"/>
      <w:r w:rsidRPr="00C878D6">
        <w:t>Magurran</w:t>
      </w:r>
      <w:proofErr w:type="spellEnd"/>
      <w:r w:rsidRPr="00C878D6">
        <w:t xml:space="preserve">, A. E., … Bates, A. E. (2020). Mapping human pressures on biodiversity across the planet uncovers anthropogenic threat complexes. </w:t>
      </w:r>
      <w:r w:rsidRPr="00C878D6">
        <w:rPr>
          <w:i/>
          <w:iCs/>
        </w:rPr>
        <w:t>People and Nature</w:t>
      </w:r>
      <w:r w:rsidRPr="00C878D6">
        <w:t xml:space="preserve">, </w:t>
      </w:r>
      <w:r w:rsidRPr="00C878D6">
        <w:rPr>
          <w:i/>
          <w:iCs/>
        </w:rPr>
        <w:t>2</w:t>
      </w:r>
      <w:r w:rsidRPr="00C878D6">
        <w:t>(2), 380–394. https://doi.org/10.1002/pan3.10071</w:t>
      </w:r>
    </w:p>
    <w:p w14:paraId="6ABAAAD0" w14:textId="77777777" w:rsidR="00C878D6" w:rsidRPr="00C878D6" w:rsidRDefault="00C878D6" w:rsidP="00C878D6">
      <w:pPr>
        <w:pStyle w:val="Bibliography"/>
      </w:pPr>
      <w:r w:rsidRPr="00C878D6">
        <w:lastRenderedPageBreak/>
        <w:t xml:space="preserve">Brodin, T., Fick, J., Jonsson, M., &amp; </w:t>
      </w:r>
      <w:proofErr w:type="spellStart"/>
      <w:r w:rsidRPr="00C878D6">
        <w:t>Klaminder</w:t>
      </w:r>
      <w:proofErr w:type="spellEnd"/>
      <w:r w:rsidRPr="00C878D6">
        <w:t xml:space="preserve">, J. (2013). Dilute Concentrations of a Psychiatric Drug Alter Behavior of Fish from Natural Populations. </w:t>
      </w:r>
      <w:r w:rsidRPr="00C878D6">
        <w:rPr>
          <w:i/>
          <w:iCs/>
        </w:rPr>
        <w:t>Science</w:t>
      </w:r>
      <w:r w:rsidRPr="00C878D6">
        <w:t xml:space="preserve">, </w:t>
      </w:r>
      <w:r w:rsidRPr="00C878D6">
        <w:rPr>
          <w:i/>
          <w:iCs/>
        </w:rPr>
        <w:t>339</w:t>
      </w:r>
      <w:r w:rsidRPr="00C878D6">
        <w:t>(6121), 814–815. https://doi.org/10.1126/science.1226850</w:t>
      </w:r>
    </w:p>
    <w:p w14:paraId="1637E467" w14:textId="77777777" w:rsidR="00C878D6" w:rsidRPr="00C878D6" w:rsidRDefault="00C878D6" w:rsidP="00C878D6">
      <w:pPr>
        <w:pStyle w:val="Bibliography"/>
      </w:pPr>
      <w:proofErr w:type="spellStart"/>
      <w:r w:rsidRPr="00C878D6">
        <w:t>Carion</w:t>
      </w:r>
      <w:proofErr w:type="spellEnd"/>
      <w:r w:rsidRPr="00C878D6">
        <w:t xml:space="preserve">, A., </w:t>
      </w:r>
      <w:proofErr w:type="spellStart"/>
      <w:r w:rsidRPr="00C878D6">
        <w:t>Hétru</w:t>
      </w:r>
      <w:proofErr w:type="spellEnd"/>
      <w:r w:rsidRPr="00C878D6">
        <w:t xml:space="preserve">, J., Markey, A., Suarez-Ulloa, V., &amp; Frédéric, S. (2018). Behavioral effects of the neurotoxin ß-N-methylamino-L-alanine on the mangrove </w:t>
      </w:r>
      <w:proofErr w:type="spellStart"/>
      <w:r w:rsidRPr="00C878D6">
        <w:t>rivulus</w:t>
      </w:r>
      <w:proofErr w:type="spellEnd"/>
      <w:r w:rsidRPr="00C878D6">
        <w:t xml:space="preserve"> (</w:t>
      </w:r>
      <w:proofErr w:type="spellStart"/>
      <w:r w:rsidRPr="00C878D6">
        <w:t>Kryptolebias</w:t>
      </w:r>
      <w:proofErr w:type="spellEnd"/>
      <w:r w:rsidRPr="00C878D6">
        <w:t xml:space="preserve"> marmoratus) larvae. </w:t>
      </w:r>
      <w:r w:rsidRPr="00C878D6">
        <w:rPr>
          <w:i/>
          <w:iCs/>
        </w:rPr>
        <w:t>Journal of Xenobiotics</w:t>
      </w:r>
      <w:r w:rsidRPr="00C878D6">
        <w:t>. https://doi.org/10.4081/xeno.2018.7820</w:t>
      </w:r>
    </w:p>
    <w:p w14:paraId="7941FA0A" w14:textId="77777777" w:rsidR="00C878D6" w:rsidRPr="00C878D6" w:rsidRDefault="00C878D6" w:rsidP="00C878D6">
      <w:pPr>
        <w:pStyle w:val="Bibliography"/>
      </w:pPr>
      <w:proofErr w:type="spellStart"/>
      <w:r w:rsidRPr="00C878D6">
        <w:t>Carion</w:t>
      </w:r>
      <w:proofErr w:type="spellEnd"/>
      <w:r w:rsidRPr="00C878D6">
        <w:t xml:space="preserve">, A., Markey, A., </w:t>
      </w:r>
      <w:proofErr w:type="spellStart"/>
      <w:r w:rsidRPr="00C878D6">
        <w:t>Hétru</w:t>
      </w:r>
      <w:proofErr w:type="spellEnd"/>
      <w:r w:rsidRPr="00C878D6">
        <w:t xml:space="preserve">, J., Carpentier, C., Suarez-Ulloa, V., </w:t>
      </w:r>
      <w:proofErr w:type="spellStart"/>
      <w:r w:rsidRPr="00C878D6">
        <w:t>Denoël</w:t>
      </w:r>
      <w:proofErr w:type="spellEnd"/>
      <w:r w:rsidRPr="00C878D6">
        <w:t xml:space="preserve">, M., Earley, R. L., &amp; Silvestre, F. (2020). Behavior and gene expression in the brain of adult self-fertilizing mangrove </w:t>
      </w:r>
      <w:proofErr w:type="spellStart"/>
      <w:r w:rsidRPr="00C878D6">
        <w:t>rivulus</w:t>
      </w:r>
      <w:proofErr w:type="spellEnd"/>
      <w:r w:rsidRPr="00C878D6">
        <w:t xml:space="preserve"> fish (</w:t>
      </w:r>
      <w:proofErr w:type="spellStart"/>
      <w:r w:rsidRPr="00C878D6">
        <w:t>Kryptolebias</w:t>
      </w:r>
      <w:proofErr w:type="spellEnd"/>
      <w:r w:rsidRPr="00C878D6">
        <w:t xml:space="preserve"> marmoratus) after early life exposure to the neurotoxin β-N-methylamino-L-alanine (BMAA). </w:t>
      </w:r>
      <w:proofErr w:type="spellStart"/>
      <w:r w:rsidRPr="00C878D6">
        <w:rPr>
          <w:i/>
          <w:iCs/>
        </w:rPr>
        <w:t>NeuroToxicology</w:t>
      </w:r>
      <w:proofErr w:type="spellEnd"/>
      <w:r w:rsidRPr="00C878D6">
        <w:t xml:space="preserve">, </w:t>
      </w:r>
      <w:r w:rsidRPr="00C878D6">
        <w:rPr>
          <w:i/>
          <w:iCs/>
        </w:rPr>
        <w:t>79</w:t>
      </w:r>
      <w:r w:rsidRPr="00C878D6">
        <w:t>(April), 110–121. https://doi.org/10.1016/j.neuro.2020.04.007</w:t>
      </w:r>
    </w:p>
    <w:p w14:paraId="73223B6E" w14:textId="77777777" w:rsidR="00C878D6" w:rsidRPr="00C878D6" w:rsidRDefault="00C878D6" w:rsidP="00C878D6">
      <w:pPr>
        <w:pStyle w:val="Bibliography"/>
      </w:pPr>
      <w:r w:rsidRPr="00C878D6">
        <w:t xml:space="preserve">Cote, J., </w:t>
      </w:r>
      <w:proofErr w:type="spellStart"/>
      <w:r w:rsidRPr="00C878D6">
        <w:t>Clobert</w:t>
      </w:r>
      <w:proofErr w:type="spellEnd"/>
      <w:r w:rsidRPr="00C878D6">
        <w:t xml:space="preserve">, J., Brodin, T., Fogarty, S., &amp; Sih, A. (2010). Personality-dependent dispersal: Characterization, ontogeny and consequences for spatially structured populations. </w:t>
      </w:r>
      <w:r w:rsidRPr="00C878D6">
        <w:rPr>
          <w:i/>
          <w:iCs/>
        </w:rPr>
        <w:t>Philosophical Transactions of the Royal Society of London. Series B, Biological Sciences</w:t>
      </w:r>
      <w:r w:rsidRPr="00C878D6">
        <w:t xml:space="preserve">, </w:t>
      </w:r>
      <w:r w:rsidRPr="00C878D6">
        <w:rPr>
          <w:i/>
          <w:iCs/>
        </w:rPr>
        <w:t>365</w:t>
      </w:r>
      <w:r w:rsidRPr="00C878D6">
        <w:t>(1560), 4065–4076. https://doi.org/10.1098/rstb.2010.0176</w:t>
      </w:r>
    </w:p>
    <w:p w14:paraId="034ED716" w14:textId="77777777" w:rsidR="00C878D6" w:rsidRPr="00C878D6" w:rsidRDefault="00C878D6" w:rsidP="00C878D6">
      <w:pPr>
        <w:pStyle w:val="Bibliography"/>
      </w:pPr>
      <w:r w:rsidRPr="00C878D6">
        <w:t xml:space="preserve">Dall, S. R. X., Bell, A. M., </w:t>
      </w:r>
      <w:proofErr w:type="spellStart"/>
      <w:r w:rsidRPr="00C878D6">
        <w:t>Bolnick</w:t>
      </w:r>
      <w:proofErr w:type="spellEnd"/>
      <w:r w:rsidRPr="00C878D6">
        <w:t xml:space="preserve">, D. I., &amp; </w:t>
      </w:r>
      <w:proofErr w:type="spellStart"/>
      <w:r w:rsidRPr="00C878D6">
        <w:t>Ratnieks</w:t>
      </w:r>
      <w:proofErr w:type="spellEnd"/>
      <w:r w:rsidRPr="00C878D6">
        <w:t xml:space="preserve">, F. L. (2012). An evolutionary ecology of individual differences. </w:t>
      </w:r>
      <w:r w:rsidRPr="00C878D6">
        <w:rPr>
          <w:i/>
          <w:iCs/>
        </w:rPr>
        <w:t>Ecology Letters</w:t>
      </w:r>
      <w:r w:rsidRPr="00C878D6">
        <w:t xml:space="preserve">, </w:t>
      </w:r>
      <w:r w:rsidRPr="00C878D6">
        <w:rPr>
          <w:i/>
          <w:iCs/>
        </w:rPr>
        <w:t>15</w:t>
      </w:r>
      <w:r w:rsidRPr="00C878D6">
        <w:t>(10), 1189–1198. https://doi.org/10.1111/j.1461-0248.2012.01846.x.An</w:t>
      </w:r>
    </w:p>
    <w:p w14:paraId="029E1EAB" w14:textId="77777777" w:rsidR="00C878D6" w:rsidRPr="00C878D6" w:rsidRDefault="00C878D6" w:rsidP="00C878D6">
      <w:pPr>
        <w:pStyle w:val="Bibliography"/>
      </w:pPr>
      <w:proofErr w:type="spellStart"/>
      <w:r w:rsidRPr="00C878D6">
        <w:t>Dingemanse</w:t>
      </w:r>
      <w:proofErr w:type="spellEnd"/>
      <w:r w:rsidRPr="00C878D6">
        <w:t xml:space="preserve">, N. J., &amp; </w:t>
      </w:r>
      <w:proofErr w:type="spellStart"/>
      <w:r w:rsidRPr="00C878D6">
        <w:t>Dochtermann</w:t>
      </w:r>
      <w:proofErr w:type="spellEnd"/>
      <w:r w:rsidRPr="00C878D6">
        <w:t xml:space="preserve">, N. A. (2013). Quantifying individual variation in </w:t>
      </w:r>
      <w:proofErr w:type="spellStart"/>
      <w:r w:rsidRPr="00C878D6">
        <w:t>behaviour</w:t>
      </w:r>
      <w:proofErr w:type="spellEnd"/>
      <w:r w:rsidRPr="00C878D6">
        <w:t xml:space="preserve">: </w:t>
      </w:r>
      <w:proofErr w:type="gramStart"/>
      <w:r w:rsidRPr="00C878D6">
        <w:t>Mixed-effect</w:t>
      </w:r>
      <w:proofErr w:type="gramEnd"/>
      <w:r w:rsidRPr="00C878D6">
        <w:t xml:space="preserve"> modelling approaches. </w:t>
      </w:r>
      <w:r w:rsidRPr="00C878D6">
        <w:rPr>
          <w:i/>
          <w:iCs/>
        </w:rPr>
        <w:t>Journal of Animal Ecology</w:t>
      </w:r>
      <w:r w:rsidRPr="00C878D6">
        <w:t xml:space="preserve">, </w:t>
      </w:r>
      <w:r w:rsidRPr="00C878D6">
        <w:rPr>
          <w:i/>
          <w:iCs/>
        </w:rPr>
        <w:t>82</w:t>
      </w:r>
      <w:r w:rsidRPr="00C878D6">
        <w:t>(1), 39–54. https://doi.org/10.1111/1365-2656.12013</w:t>
      </w:r>
    </w:p>
    <w:p w14:paraId="070B3808" w14:textId="77777777" w:rsidR="00C878D6" w:rsidRPr="00C878D6" w:rsidRDefault="00C878D6" w:rsidP="00C878D6">
      <w:pPr>
        <w:pStyle w:val="Bibliography"/>
      </w:pPr>
      <w:proofErr w:type="spellStart"/>
      <w:r w:rsidRPr="00C878D6">
        <w:lastRenderedPageBreak/>
        <w:t>Dochtermann</w:t>
      </w:r>
      <w:proofErr w:type="spellEnd"/>
      <w:r w:rsidRPr="00C878D6">
        <w:t xml:space="preserve">, N. A., Schwab, T., Anderson </w:t>
      </w:r>
      <w:proofErr w:type="spellStart"/>
      <w:r w:rsidRPr="00C878D6">
        <w:t>Berdal</w:t>
      </w:r>
      <w:proofErr w:type="spellEnd"/>
      <w:r w:rsidRPr="00C878D6">
        <w:t xml:space="preserve">, M., </w:t>
      </w:r>
      <w:proofErr w:type="spellStart"/>
      <w:r w:rsidRPr="00C878D6">
        <w:t>Dalos</w:t>
      </w:r>
      <w:proofErr w:type="spellEnd"/>
      <w:r w:rsidRPr="00C878D6">
        <w:t xml:space="preserve">, J., &amp; </w:t>
      </w:r>
      <w:proofErr w:type="spellStart"/>
      <w:r w:rsidRPr="00C878D6">
        <w:t>Royauté</w:t>
      </w:r>
      <w:proofErr w:type="spellEnd"/>
      <w:r w:rsidRPr="00C878D6">
        <w:t xml:space="preserve">, R. (2019). The Heritability of Behavior: A Meta-analysis. </w:t>
      </w:r>
      <w:r w:rsidRPr="00C878D6">
        <w:rPr>
          <w:i/>
          <w:iCs/>
        </w:rPr>
        <w:t>Journal of Heredity</w:t>
      </w:r>
      <w:r w:rsidRPr="00C878D6">
        <w:t xml:space="preserve">, </w:t>
      </w:r>
      <w:r w:rsidRPr="00C878D6">
        <w:rPr>
          <w:i/>
          <w:iCs/>
        </w:rPr>
        <w:t>110</w:t>
      </w:r>
      <w:r w:rsidRPr="00C878D6">
        <w:t>(4), 403–410. https://doi.org/10.1093/jhered/esz023</w:t>
      </w:r>
    </w:p>
    <w:p w14:paraId="54712DF8" w14:textId="77777777" w:rsidR="00C878D6" w:rsidRPr="00C878D6" w:rsidRDefault="00C878D6" w:rsidP="00C878D6">
      <w:pPr>
        <w:pStyle w:val="Bibliography"/>
      </w:pPr>
      <w:proofErr w:type="spellStart"/>
      <w:r w:rsidRPr="00C878D6">
        <w:t>Dreosti</w:t>
      </w:r>
      <w:proofErr w:type="spellEnd"/>
      <w:r w:rsidRPr="00C878D6">
        <w:t xml:space="preserve">, E., Lopes, G., </w:t>
      </w:r>
      <w:proofErr w:type="spellStart"/>
      <w:r w:rsidRPr="00C878D6">
        <w:t>Kampff</w:t>
      </w:r>
      <w:proofErr w:type="spellEnd"/>
      <w:r w:rsidRPr="00C878D6">
        <w:t xml:space="preserve">, A. R., &amp; Wilson, S. W. (2015). Development of social behavior in young zebrafish. </w:t>
      </w:r>
      <w:r w:rsidRPr="00C878D6">
        <w:rPr>
          <w:i/>
          <w:iCs/>
        </w:rPr>
        <w:t>Frontiers in Neural Circuits</w:t>
      </w:r>
      <w:r w:rsidRPr="00C878D6">
        <w:t xml:space="preserve">, </w:t>
      </w:r>
      <w:r w:rsidRPr="00C878D6">
        <w:rPr>
          <w:i/>
          <w:iCs/>
        </w:rPr>
        <w:t>9</w:t>
      </w:r>
      <w:r w:rsidRPr="00C878D6">
        <w:t>. https://doi.org/10.3389/fncir.2015.00039</w:t>
      </w:r>
    </w:p>
    <w:p w14:paraId="14FD559D" w14:textId="77777777" w:rsidR="00C878D6" w:rsidRPr="00C878D6" w:rsidRDefault="00C878D6" w:rsidP="00C878D6">
      <w:pPr>
        <w:pStyle w:val="Bibliography"/>
      </w:pPr>
      <w:r w:rsidRPr="00C878D6">
        <w:t xml:space="preserve">Duckworth, R. A., &amp; </w:t>
      </w:r>
      <w:proofErr w:type="spellStart"/>
      <w:r w:rsidRPr="00C878D6">
        <w:t>Badyaev</w:t>
      </w:r>
      <w:proofErr w:type="spellEnd"/>
      <w:r w:rsidRPr="00C878D6">
        <w:t xml:space="preserve">, A. V. (2007). Coupling of dispersal and aggression facilitates the rapid range expansion of a passerine bird. </w:t>
      </w:r>
      <w:r w:rsidRPr="00C878D6">
        <w:rPr>
          <w:i/>
          <w:iCs/>
        </w:rPr>
        <w:t>Proceedings of the National Academy of Sciences</w:t>
      </w:r>
      <w:r w:rsidRPr="00C878D6">
        <w:t xml:space="preserve">, </w:t>
      </w:r>
      <w:r w:rsidRPr="00C878D6">
        <w:rPr>
          <w:i/>
          <w:iCs/>
        </w:rPr>
        <w:t>104</w:t>
      </w:r>
      <w:r w:rsidRPr="00C878D6">
        <w:t>(38), 1–6.</w:t>
      </w:r>
    </w:p>
    <w:p w14:paraId="55CA131E" w14:textId="77777777" w:rsidR="00C878D6" w:rsidRPr="00C878D6" w:rsidRDefault="00C878D6" w:rsidP="00C878D6">
      <w:pPr>
        <w:pStyle w:val="Bibliography"/>
      </w:pPr>
      <w:r w:rsidRPr="00C878D6">
        <w:t xml:space="preserve">Fiore, M., </w:t>
      </w:r>
      <w:proofErr w:type="spellStart"/>
      <w:r w:rsidRPr="00C878D6">
        <w:t>Parisio</w:t>
      </w:r>
      <w:proofErr w:type="spellEnd"/>
      <w:r w:rsidRPr="00C878D6">
        <w:t xml:space="preserve">, R., Filippini, T., </w:t>
      </w:r>
      <w:proofErr w:type="spellStart"/>
      <w:r w:rsidRPr="00C878D6">
        <w:t>Mantione</w:t>
      </w:r>
      <w:proofErr w:type="spellEnd"/>
      <w:r w:rsidRPr="00C878D6">
        <w:t xml:space="preserve">, V., </w:t>
      </w:r>
      <w:proofErr w:type="spellStart"/>
      <w:r w:rsidRPr="00C878D6">
        <w:t>Platania</w:t>
      </w:r>
      <w:proofErr w:type="spellEnd"/>
      <w:r w:rsidRPr="00C878D6">
        <w:t xml:space="preserve">, A., Odone, A., Signorelli, C., </w:t>
      </w:r>
      <w:proofErr w:type="spellStart"/>
      <w:r w:rsidRPr="00C878D6">
        <w:t>Pietrini</w:t>
      </w:r>
      <w:proofErr w:type="spellEnd"/>
      <w:r w:rsidRPr="00C878D6">
        <w:t xml:space="preserve">, V., </w:t>
      </w:r>
      <w:proofErr w:type="spellStart"/>
      <w:r w:rsidRPr="00C878D6">
        <w:t>Mandrioli</w:t>
      </w:r>
      <w:proofErr w:type="spellEnd"/>
      <w:r w:rsidRPr="00C878D6">
        <w:t xml:space="preserve">, J., </w:t>
      </w:r>
      <w:proofErr w:type="spellStart"/>
      <w:r w:rsidRPr="00C878D6">
        <w:t>Teggi</w:t>
      </w:r>
      <w:proofErr w:type="spellEnd"/>
      <w:r w:rsidRPr="00C878D6">
        <w:t xml:space="preserve">, S., </w:t>
      </w:r>
      <w:proofErr w:type="spellStart"/>
      <w:r w:rsidRPr="00C878D6">
        <w:t>Costanzini</w:t>
      </w:r>
      <w:proofErr w:type="spellEnd"/>
      <w:r w:rsidRPr="00C878D6">
        <w:t xml:space="preserve">, S., Antonio, C., Zuccarello, P., Oliveri Conti, G., Nicoletti, A., Zappia, M., </w:t>
      </w:r>
      <w:proofErr w:type="spellStart"/>
      <w:r w:rsidRPr="00C878D6">
        <w:t>Vinceti</w:t>
      </w:r>
      <w:proofErr w:type="spellEnd"/>
      <w:r w:rsidRPr="00C878D6">
        <w:t xml:space="preserve">, M., &amp; Ferrante, M. (2020). Living near waterbodies as a proxy of cyanobacteria exposure and risk of amyotrophic lateral sclerosis: A </w:t>
      </w:r>
      <w:proofErr w:type="gramStart"/>
      <w:r w:rsidRPr="00C878D6">
        <w:t>population based</w:t>
      </w:r>
      <w:proofErr w:type="gramEnd"/>
      <w:r w:rsidRPr="00C878D6">
        <w:t xml:space="preserve"> case-control study. </w:t>
      </w:r>
      <w:r w:rsidRPr="00C878D6">
        <w:rPr>
          <w:i/>
          <w:iCs/>
        </w:rPr>
        <w:t>Environmental Research</w:t>
      </w:r>
      <w:r w:rsidRPr="00C878D6">
        <w:t xml:space="preserve">, </w:t>
      </w:r>
      <w:r w:rsidRPr="00C878D6">
        <w:rPr>
          <w:i/>
          <w:iCs/>
        </w:rPr>
        <w:t>186</w:t>
      </w:r>
      <w:r w:rsidRPr="00C878D6">
        <w:t>, 109530. https://doi.org/10.1016/j.envres.2020.109530</w:t>
      </w:r>
    </w:p>
    <w:p w14:paraId="444C50BF" w14:textId="77777777" w:rsidR="00C878D6" w:rsidRPr="00C878D6" w:rsidRDefault="00C878D6" w:rsidP="00C878D6">
      <w:pPr>
        <w:pStyle w:val="Bibliography"/>
      </w:pPr>
      <w:r w:rsidRPr="00C878D6">
        <w:t xml:space="preserve">Frederick, J. L. (1997). Evaluation of Fluorescent Elastomer Injection as a Method for Marking Small Fish. </w:t>
      </w:r>
      <w:r w:rsidRPr="00C878D6">
        <w:rPr>
          <w:i/>
          <w:iCs/>
        </w:rPr>
        <w:t>BULLETIN OF MARINE SCIENCE</w:t>
      </w:r>
      <w:r w:rsidRPr="00C878D6">
        <w:t>.</w:t>
      </w:r>
    </w:p>
    <w:p w14:paraId="3EC289FA" w14:textId="77777777" w:rsidR="00C878D6" w:rsidRPr="00C878D6" w:rsidRDefault="00C878D6" w:rsidP="00C878D6">
      <w:pPr>
        <w:pStyle w:val="Bibliography"/>
      </w:pPr>
      <w:r w:rsidRPr="00C878D6">
        <w:t xml:space="preserve">Hadfield, J. D. (2010). </w:t>
      </w:r>
      <w:proofErr w:type="spellStart"/>
      <w:r w:rsidRPr="00C878D6">
        <w:t>MCMCglmm</w:t>
      </w:r>
      <w:proofErr w:type="spellEnd"/>
      <w:r w:rsidRPr="00C878D6">
        <w:t xml:space="preserve">: MCMC Methods for Multi-Response GLMMs in R. </w:t>
      </w:r>
      <w:r w:rsidRPr="00C878D6">
        <w:rPr>
          <w:i/>
          <w:iCs/>
        </w:rPr>
        <w:t>Journal of Statistical Software</w:t>
      </w:r>
      <w:r w:rsidRPr="00C878D6">
        <w:t xml:space="preserve">, </w:t>
      </w:r>
      <w:r w:rsidRPr="00C878D6">
        <w:rPr>
          <w:i/>
          <w:iCs/>
        </w:rPr>
        <w:t>33</w:t>
      </w:r>
      <w:r w:rsidRPr="00C878D6">
        <w:t>(2), 1–22.</w:t>
      </w:r>
    </w:p>
    <w:p w14:paraId="48340673" w14:textId="77777777" w:rsidR="00C878D6" w:rsidRPr="00C878D6" w:rsidRDefault="00C878D6" w:rsidP="00C878D6">
      <w:pPr>
        <w:pStyle w:val="Bibliography"/>
      </w:pPr>
      <w:r w:rsidRPr="00C878D6">
        <w:t xml:space="preserve">Harrison, L. M., Noble, D. W. A., &amp; </w:t>
      </w:r>
      <w:proofErr w:type="spellStart"/>
      <w:r w:rsidRPr="00C878D6">
        <w:t>Jennions</w:t>
      </w:r>
      <w:proofErr w:type="spellEnd"/>
      <w:r w:rsidRPr="00C878D6">
        <w:t>, M. D. (2022). A meta</w:t>
      </w:r>
      <w:r w:rsidRPr="00C878D6">
        <w:rPr>
          <w:rFonts w:ascii="Cambria Math" w:hAnsi="Cambria Math" w:cs="Cambria Math"/>
        </w:rPr>
        <w:t>‐</w:t>
      </w:r>
      <w:r w:rsidRPr="00C878D6">
        <w:t xml:space="preserve">analysis of sex differences in animal personality: No evidence for the greater male variability hypothesis. </w:t>
      </w:r>
      <w:r w:rsidRPr="00C878D6">
        <w:rPr>
          <w:i/>
          <w:iCs/>
        </w:rPr>
        <w:t>Biological Reviews</w:t>
      </w:r>
      <w:r w:rsidRPr="00C878D6">
        <w:t xml:space="preserve">, </w:t>
      </w:r>
      <w:r w:rsidRPr="00C878D6">
        <w:rPr>
          <w:i/>
          <w:iCs/>
        </w:rPr>
        <w:t>97</w:t>
      </w:r>
      <w:r w:rsidRPr="00C878D6">
        <w:t>(2), 679–707. https://doi.org/10.1111/brv.12818</w:t>
      </w:r>
    </w:p>
    <w:p w14:paraId="0EE84053" w14:textId="77777777" w:rsidR="00C878D6" w:rsidRPr="00C878D6" w:rsidRDefault="00C878D6" w:rsidP="00C878D6">
      <w:pPr>
        <w:pStyle w:val="Bibliography"/>
      </w:pPr>
      <w:r w:rsidRPr="00C878D6">
        <w:lastRenderedPageBreak/>
        <w:t xml:space="preserve">Hartig, F. (2022). </w:t>
      </w:r>
      <w:r w:rsidRPr="00C878D6">
        <w:rPr>
          <w:i/>
          <w:iCs/>
        </w:rPr>
        <w:t xml:space="preserve">R Package </w:t>
      </w:r>
      <w:proofErr w:type="spellStart"/>
      <w:r w:rsidRPr="00C878D6">
        <w:rPr>
          <w:i/>
          <w:iCs/>
        </w:rPr>
        <w:t>DHARMa</w:t>
      </w:r>
      <w:proofErr w:type="spellEnd"/>
      <w:r w:rsidRPr="00C878D6">
        <w:rPr>
          <w:i/>
          <w:iCs/>
        </w:rPr>
        <w:t>: Residual diagnostics for hierarchical (multi-level/</w:t>
      </w:r>
      <w:proofErr w:type="spellStart"/>
      <w:r w:rsidRPr="00C878D6">
        <w:rPr>
          <w:i/>
          <w:iCs/>
        </w:rPr>
        <w:t>mised</w:t>
      </w:r>
      <w:proofErr w:type="spellEnd"/>
      <w:r w:rsidRPr="00C878D6">
        <w:rPr>
          <w:i/>
          <w:iCs/>
        </w:rPr>
        <w:t>) regression models</w:t>
      </w:r>
      <w:r w:rsidRPr="00C878D6">
        <w:t xml:space="preserve"> (Version 0.4.6) [Computer software].</w:t>
      </w:r>
    </w:p>
    <w:p w14:paraId="7EF85BC2" w14:textId="77777777" w:rsidR="00C878D6" w:rsidRPr="00C878D6" w:rsidRDefault="00C878D6" w:rsidP="00C878D6">
      <w:pPr>
        <w:pStyle w:val="Bibliography"/>
      </w:pPr>
      <w:proofErr w:type="spellStart"/>
      <w:r w:rsidRPr="00C878D6">
        <w:t>Hellou</w:t>
      </w:r>
      <w:proofErr w:type="spellEnd"/>
      <w:r w:rsidRPr="00C878D6">
        <w:t xml:space="preserve">, J. (2011). </w:t>
      </w:r>
      <w:proofErr w:type="spellStart"/>
      <w:r w:rsidRPr="00C878D6">
        <w:t>Behavioural</w:t>
      </w:r>
      <w:proofErr w:type="spellEnd"/>
      <w:r w:rsidRPr="00C878D6">
        <w:t xml:space="preserve"> ecotoxicology, an “early warning” signal to assess environmental quality. </w:t>
      </w:r>
      <w:r w:rsidRPr="00C878D6">
        <w:rPr>
          <w:i/>
          <w:iCs/>
        </w:rPr>
        <w:t>Environmental Science and Pollution Research</w:t>
      </w:r>
      <w:r w:rsidRPr="00C878D6">
        <w:t xml:space="preserve">, </w:t>
      </w:r>
      <w:r w:rsidRPr="00C878D6">
        <w:rPr>
          <w:i/>
          <w:iCs/>
        </w:rPr>
        <w:t>18</w:t>
      </w:r>
      <w:r w:rsidRPr="00C878D6">
        <w:t>(1), 1–11. https://doi.org/10.1007/s11356-010-0367-2</w:t>
      </w:r>
    </w:p>
    <w:p w14:paraId="18E516BE" w14:textId="77777777" w:rsidR="00C878D6" w:rsidRPr="00C878D6" w:rsidRDefault="00C878D6" w:rsidP="00C878D6">
      <w:pPr>
        <w:pStyle w:val="Bibliography"/>
      </w:pPr>
      <w:proofErr w:type="spellStart"/>
      <w:r w:rsidRPr="00C878D6">
        <w:t>Houslay</w:t>
      </w:r>
      <w:proofErr w:type="spellEnd"/>
      <w:r w:rsidRPr="00C878D6">
        <w:t xml:space="preserve">, T. M., &amp; Wilson, A. J. (2017). Avoiding the misuse of BLUP in behavioral ecology. </w:t>
      </w:r>
      <w:r w:rsidRPr="00C878D6">
        <w:rPr>
          <w:i/>
          <w:iCs/>
        </w:rPr>
        <w:t>Behavioral Ecology</w:t>
      </w:r>
      <w:r w:rsidRPr="00C878D6">
        <w:t xml:space="preserve">, </w:t>
      </w:r>
      <w:r w:rsidRPr="00C878D6">
        <w:rPr>
          <w:i/>
          <w:iCs/>
        </w:rPr>
        <w:t>28</w:t>
      </w:r>
      <w:r w:rsidRPr="00C878D6">
        <w:t>(4), 948–952.</w:t>
      </w:r>
    </w:p>
    <w:p w14:paraId="27A634D7" w14:textId="77777777" w:rsidR="00C878D6" w:rsidRPr="00C878D6" w:rsidRDefault="00C878D6" w:rsidP="00C878D6">
      <w:pPr>
        <w:pStyle w:val="Bibliography"/>
      </w:pPr>
      <w:proofErr w:type="spellStart"/>
      <w:r w:rsidRPr="00C878D6">
        <w:t>Ingebretson</w:t>
      </w:r>
      <w:proofErr w:type="spellEnd"/>
      <w:r w:rsidRPr="00C878D6">
        <w:t xml:space="preserve">, J. J., &amp; Masino, M. A. (2013). Quantification of locomotor activity in larval zebrafish: Considerations for the design of high-throughput behavioral studies. </w:t>
      </w:r>
      <w:r w:rsidRPr="00C878D6">
        <w:rPr>
          <w:i/>
          <w:iCs/>
        </w:rPr>
        <w:t>Frontiers in Neural Circuits</w:t>
      </w:r>
      <w:r w:rsidRPr="00C878D6">
        <w:t xml:space="preserve">, </w:t>
      </w:r>
      <w:r w:rsidRPr="00C878D6">
        <w:rPr>
          <w:i/>
          <w:iCs/>
        </w:rPr>
        <w:t>7</w:t>
      </w:r>
      <w:r w:rsidRPr="00C878D6">
        <w:t>. https://doi.org/10.3389/fncir.2013.00109</w:t>
      </w:r>
    </w:p>
    <w:p w14:paraId="2E45F054" w14:textId="77777777" w:rsidR="00C878D6" w:rsidRPr="00C878D6" w:rsidRDefault="00C878D6" w:rsidP="00C878D6">
      <w:pPr>
        <w:pStyle w:val="Bibliography"/>
      </w:pPr>
      <w:proofErr w:type="spellStart"/>
      <w:r w:rsidRPr="00C878D6">
        <w:t>Jacquin</w:t>
      </w:r>
      <w:proofErr w:type="spellEnd"/>
      <w:r w:rsidRPr="00C878D6">
        <w:t xml:space="preserve">, L., </w:t>
      </w:r>
      <w:proofErr w:type="spellStart"/>
      <w:r w:rsidRPr="00C878D6">
        <w:t>Petitjean</w:t>
      </w:r>
      <w:proofErr w:type="spellEnd"/>
      <w:r w:rsidRPr="00C878D6">
        <w:t xml:space="preserve">, Q., Côte, J., </w:t>
      </w:r>
      <w:proofErr w:type="spellStart"/>
      <w:r w:rsidRPr="00C878D6">
        <w:t>Laffaille</w:t>
      </w:r>
      <w:proofErr w:type="spellEnd"/>
      <w:r w:rsidRPr="00C878D6">
        <w:t xml:space="preserve">, P., &amp; Jean, S. (2020). Effects of Pollution on Fish Behavior, Personality, and Cognition: Some Research Perspectives. </w:t>
      </w:r>
      <w:r w:rsidRPr="00C878D6">
        <w:rPr>
          <w:i/>
          <w:iCs/>
        </w:rPr>
        <w:t>Frontiers in Ecology and Evolution</w:t>
      </w:r>
      <w:r w:rsidRPr="00C878D6">
        <w:t xml:space="preserve">, </w:t>
      </w:r>
      <w:r w:rsidRPr="00C878D6">
        <w:rPr>
          <w:i/>
          <w:iCs/>
        </w:rPr>
        <w:t>8</w:t>
      </w:r>
      <w:r w:rsidRPr="00C878D6">
        <w:t>(April), 1–12. https://doi.org/10.3389/fevo.2020.00086</w:t>
      </w:r>
    </w:p>
    <w:p w14:paraId="4C218049" w14:textId="77777777" w:rsidR="00C878D6" w:rsidRPr="00C878D6" w:rsidRDefault="00C878D6" w:rsidP="00C878D6">
      <w:pPr>
        <w:pStyle w:val="Bibliography"/>
      </w:pPr>
      <w:r w:rsidRPr="00C878D6">
        <w:t xml:space="preserve">Jonasson, S., Eriksson, J., </w:t>
      </w:r>
      <w:proofErr w:type="spellStart"/>
      <w:r w:rsidRPr="00C878D6">
        <w:t>Berntzon</w:t>
      </w:r>
      <w:proofErr w:type="spellEnd"/>
      <w:r w:rsidRPr="00C878D6">
        <w:t xml:space="preserve">, L., </w:t>
      </w:r>
      <w:proofErr w:type="spellStart"/>
      <w:r w:rsidRPr="00C878D6">
        <w:t>Spáčil</w:t>
      </w:r>
      <w:proofErr w:type="spellEnd"/>
      <w:r w:rsidRPr="00C878D6">
        <w:t xml:space="preserve">, Z., </w:t>
      </w:r>
      <w:proofErr w:type="spellStart"/>
      <w:r w:rsidRPr="00C878D6">
        <w:t>Ilag</w:t>
      </w:r>
      <w:proofErr w:type="spellEnd"/>
      <w:r w:rsidRPr="00C878D6">
        <w:t xml:space="preserve">, L. L., </w:t>
      </w:r>
      <w:proofErr w:type="spellStart"/>
      <w:r w:rsidRPr="00C878D6">
        <w:t>Ronnevi</w:t>
      </w:r>
      <w:proofErr w:type="spellEnd"/>
      <w:r w:rsidRPr="00C878D6">
        <w:t xml:space="preserve">, L.-O., Rasmussen, U., &amp; Bergman, B. (2010). Transfer of a cyanobacterial neurotoxin within a temperate aquatic ecosystem suggests pathways for human exposure. </w:t>
      </w:r>
      <w:r w:rsidRPr="00C878D6">
        <w:rPr>
          <w:i/>
          <w:iCs/>
        </w:rPr>
        <w:t>Proceedings of the National Academy of Sciences</w:t>
      </w:r>
      <w:r w:rsidRPr="00C878D6">
        <w:t xml:space="preserve">, </w:t>
      </w:r>
      <w:r w:rsidRPr="00C878D6">
        <w:rPr>
          <w:i/>
          <w:iCs/>
        </w:rPr>
        <w:t>107</w:t>
      </w:r>
      <w:r w:rsidRPr="00C878D6">
        <w:t>(20), 9252–9257. https://doi.org/10.1073/pnas.0914417107</w:t>
      </w:r>
    </w:p>
    <w:p w14:paraId="3C434C15" w14:textId="77777777" w:rsidR="00C878D6" w:rsidRPr="00C878D6" w:rsidRDefault="00C878D6" w:rsidP="00C878D6">
      <w:pPr>
        <w:pStyle w:val="Bibliography"/>
      </w:pPr>
      <w:r w:rsidRPr="00C878D6">
        <w:t xml:space="preserve">Kidd, K. A., Paterson, M. J., Rennie, M. D., </w:t>
      </w:r>
      <w:proofErr w:type="spellStart"/>
      <w:r w:rsidRPr="00C878D6">
        <w:t>Podemski</w:t>
      </w:r>
      <w:proofErr w:type="spellEnd"/>
      <w:r w:rsidRPr="00C878D6">
        <w:t xml:space="preserve">, C. L., Findlay, D. L., Blanchfield, P. J., &amp; Liber, K. (2014). Direct and indirect responses of a freshwater food web to a potent synthetic </w:t>
      </w:r>
      <w:proofErr w:type="spellStart"/>
      <w:r w:rsidRPr="00C878D6">
        <w:t>oestrogen</w:t>
      </w:r>
      <w:proofErr w:type="spellEnd"/>
      <w:r w:rsidRPr="00C878D6">
        <w:t xml:space="preserve">. </w:t>
      </w:r>
      <w:r w:rsidRPr="00C878D6">
        <w:rPr>
          <w:i/>
          <w:iCs/>
        </w:rPr>
        <w:t>Philosophical Transactions of the Royal Society B: Biological Sciences</w:t>
      </w:r>
      <w:r w:rsidRPr="00C878D6">
        <w:t xml:space="preserve">, </w:t>
      </w:r>
      <w:r w:rsidRPr="00C878D6">
        <w:rPr>
          <w:i/>
          <w:iCs/>
        </w:rPr>
        <w:t>369</w:t>
      </w:r>
      <w:r w:rsidRPr="00C878D6">
        <w:t>(1656), 20130578. https://doi.org/10.1098/rstb.2013.0578</w:t>
      </w:r>
    </w:p>
    <w:p w14:paraId="7CCA9A1E" w14:textId="77777777" w:rsidR="00C878D6" w:rsidRPr="00C878D6" w:rsidRDefault="00C878D6" w:rsidP="00C878D6">
      <w:pPr>
        <w:pStyle w:val="Bibliography"/>
      </w:pPr>
      <w:r w:rsidRPr="00C878D6">
        <w:lastRenderedPageBreak/>
        <w:t xml:space="preserve">Kim, S.-Y., &amp; Rydberg, S. (2020). Transfer of the Neurotoxin β-N-methylamino-l-alanine (BMAA) in the </w:t>
      </w:r>
      <w:proofErr w:type="spellStart"/>
      <w:r w:rsidRPr="00C878D6">
        <w:t>Agro</w:t>
      </w:r>
      <w:proofErr w:type="spellEnd"/>
      <w:r w:rsidRPr="00C878D6">
        <w:t xml:space="preserve">–Aqua Cycle. </w:t>
      </w:r>
      <w:r w:rsidRPr="00C878D6">
        <w:rPr>
          <w:i/>
          <w:iCs/>
        </w:rPr>
        <w:t>Marine Drugs</w:t>
      </w:r>
      <w:r w:rsidRPr="00C878D6">
        <w:t xml:space="preserve">, </w:t>
      </w:r>
      <w:r w:rsidRPr="00C878D6">
        <w:rPr>
          <w:i/>
          <w:iCs/>
        </w:rPr>
        <w:t>18</w:t>
      </w:r>
      <w:r w:rsidRPr="00C878D6">
        <w:t>(5), 244. https://doi.org/10.3390/md18050244</w:t>
      </w:r>
    </w:p>
    <w:p w14:paraId="03875E99" w14:textId="77777777" w:rsidR="00C878D6" w:rsidRPr="00C878D6" w:rsidRDefault="00C878D6" w:rsidP="00C878D6">
      <w:pPr>
        <w:pStyle w:val="Bibliography"/>
      </w:pPr>
      <w:r w:rsidRPr="00C878D6">
        <w:t xml:space="preserve">Lage, S., </w:t>
      </w:r>
      <w:proofErr w:type="spellStart"/>
      <w:r w:rsidRPr="00C878D6">
        <w:t>Annadotter</w:t>
      </w:r>
      <w:proofErr w:type="spellEnd"/>
      <w:r w:rsidRPr="00C878D6">
        <w:t xml:space="preserve">, H., Rasmussen, U., &amp; Rydberg, S. (2015). </w:t>
      </w:r>
      <w:proofErr w:type="spellStart"/>
      <w:r w:rsidRPr="00C878D6">
        <w:t>Biotransfer</w:t>
      </w:r>
      <w:proofErr w:type="spellEnd"/>
      <w:r w:rsidRPr="00C878D6">
        <w:t xml:space="preserve"> of β-N-Methylamino-l-alanine (BMAA) in a Eutrophicated Freshwater Lake. </w:t>
      </w:r>
      <w:r w:rsidRPr="00C878D6">
        <w:rPr>
          <w:i/>
          <w:iCs/>
        </w:rPr>
        <w:t>Marine Drugs</w:t>
      </w:r>
      <w:r w:rsidRPr="00C878D6">
        <w:t xml:space="preserve">, </w:t>
      </w:r>
      <w:r w:rsidRPr="00C878D6">
        <w:rPr>
          <w:i/>
          <w:iCs/>
        </w:rPr>
        <w:t>13</w:t>
      </w:r>
      <w:r w:rsidRPr="00C878D6">
        <w:t>(3), 1185–1201. https://doi.org/10.3390/md13031185</w:t>
      </w:r>
    </w:p>
    <w:p w14:paraId="7B44C40F" w14:textId="77777777" w:rsidR="00C878D6" w:rsidRPr="00C878D6" w:rsidRDefault="00C878D6" w:rsidP="00C878D6">
      <w:pPr>
        <w:pStyle w:val="Bibliography"/>
      </w:pPr>
      <w:proofErr w:type="spellStart"/>
      <w:r w:rsidRPr="00C878D6">
        <w:t>Lamka</w:t>
      </w:r>
      <w:proofErr w:type="spellEnd"/>
      <w:r w:rsidRPr="00C878D6">
        <w:t xml:space="preserve">, G. F., Auxier, A. N., Swank, A., </w:t>
      </w:r>
      <w:proofErr w:type="spellStart"/>
      <w:r w:rsidRPr="00C878D6">
        <w:t>Esarey</w:t>
      </w:r>
      <w:proofErr w:type="spellEnd"/>
      <w:r w:rsidRPr="00C878D6">
        <w:t xml:space="preserve">, K., Mullinax, H. R., Seymour, R. D., &amp; Ward, J. L. (2023). Effects of developmental exposure to neurotoxic algal metabolites on predator-prey interactions in larval </w:t>
      </w:r>
      <w:proofErr w:type="spellStart"/>
      <w:r w:rsidRPr="00C878D6">
        <w:t>Pimephales</w:t>
      </w:r>
      <w:proofErr w:type="spellEnd"/>
      <w:r w:rsidRPr="00C878D6">
        <w:t xml:space="preserve"> </w:t>
      </w:r>
      <w:proofErr w:type="spellStart"/>
      <w:r w:rsidRPr="00C878D6">
        <w:t>promelas</w:t>
      </w:r>
      <w:proofErr w:type="spellEnd"/>
      <w:r w:rsidRPr="00C878D6">
        <w:t xml:space="preserve">. </w:t>
      </w:r>
      <w:r w:rsidRPr="00C878D6">
        <w:rPr>
          <w:i/>
          <w:iCs/>
        </w:rPr>
        <w:t>Science of The Total Environment</w:t>
      </w:r>
      <w:r w:rsidRPr="00C878D6">
        <w:t xml:space="preserve">, </w:t>
      </w:r>
      <w:r w:rsidRPr="00C878D6">
        <w:rPr>
          <w:i/>
          <w:iCs/>
        </w:rPr>
        <w:t>879</w:t>
      </w:r>
      <w:r w:rsidRPr="00C878D6">
        <w:t>, 163148. https://doi.org/10.1016/j.scitotenv.2023.163148</w:t>
      </w:r>
    </w:p>
    <w:p w14:paraId="1822614C" w14:textId="77777777" w:rsidR="00C878D6" w:rsidRPr="00C878D6" w:rsidRDefault="00C878D6" w:rsidP="00C878D6">
      <w:pPr>
        <w:pStyle w:val="Bibliography"/>
      </w:pPr>
      <w:r w:rsidRPr="00C878D6">
        <w:t xml:space="preserve">Lavelle, C., &amp; Sorensen, P. W. (2011). Behavioral responses of adult male and female fathead minnows to a model estrogenic effluent and its effects on exposure regime and reproductive success. </w:t>
      </w:r>
      <w:r w:rsidRPr="00C878D6">
        <w:rPr>
          <w:i/>
          <w:iCs/>
        </w:rPr>
        <w:t>Aquatic Toxicology</w:t>
      </w:r>
      <w:r w:rsidRPr="00C878D6">
        <w:t xml:space="preserve">, </w:t>
      </w:r>
      <w:r w:rsidRPr="00C878D6">
        <w:rPr>
          <w:i/>
          <w:iCs/>
        </w:rPr>
        <w:t>101</w:t>
      </w:r>
      <w:r w:rsidRPr="00C878D6">
        <w:t>(3–4), 521–528. https://doi.org/10.1016/j.aquatox.2010.12.007</w:t>
      </w:r>
    </w:p>
    <w:p w14:paraId="79FB5F2C" w14:textId="77777777" w:rsidR="00C878D6" w:rsidRPr="00C878D6" w:rsidRDefault="00C878D6" w:rsidP="00C878D6">
      <w:pPr>
        <w:pStyle w:val="Bibliography"/>
      </w:pPr>
      <w:proofErr w:type="spellStart"/>
      <w:r w:rsidRPr="00C878D6">
        <w:t>Leino</w:t>
      </w:r>
      <w:proofErr w:type="spellEnd"/>
      <w:r w:rsidRPr="00C878D6">
        <w:t xml:space="preserve">, R. L., Jensen, K. M., &amp; </w:t>
      </w:r>
      <w:proofErr w:type="spellStart"/>
      <w:r w:rsidRPr="00C878D6">
        <w:t>Ankley</w:t>
      </w:r>
      <w:proofErr w:type="spellEnd"/>
      <w:r w:rsidRPr="00C878D6">
        <w:t>, G. T. (2005). Gonadal histology and characteristic histopathology associated with endocrine disruption in the adult fathead minnow (</w:t>
      </w:r>
      <w:proofErr w:type="spellStart"/>
      <w:r w:rsidRPr="00C878D6">
        <w:t>Pimephales</w:t>
      </w:r>
      <w:proofErr w:type="spellEnd"/>
      <w:r w:rsidRPr="00C878D6">
        <w:t xml:space="preserve"> </w:t>
      </w:r>
      <w:proofErr w:type="spellStart"/>
      <w:r w:rsidRPr="00C878D6">
        <w:t>promelas</w:t>
      </w:r>
      <w:proofErr w:type="spellEnd"/>
      <w:r w:rsidRPr="00C878D6">
        <w:t xml:space="preserve">). </w:t>
      </w:r>
      <w:r w:rsidRPr="00C878D6">
        <w:rPr>
          <w:i/>
          <w:iCs/>
        </w:rPr>
        <w:t>Environmental Toxicology and Pharmacology</w:t>
      </w:r>
      <w:r w:rsidRPr="00C878D6">
        <w:t xml:space="preserve">, </w:t>
      </w:r>
      <w:r w:rsidRPr="00C878D6">
        <w:rPr>
          <w:i/>
          <w:iCs/>
        </w:rPr>
        <w:t>19</w:t>
      </w:r>
      <w:r w:rsidRPr="00C878D6">
        <w:t>(1), 85–98. https://doi.org/10.1016/j.etap.2004.05.010</w:t>
      </w:r>
    </w:p>
    <w:p w14:paraId="3B7F0E86" w14:textId="77777777" w:rsidR="00C878D6" w:rsidRPr="00C878D6" w:rsidRDefault="00C878D6" w:rsidP="00C878D6">
      <w:pPr>
        <w:pStyle w:val="Bibliography"/>
      </w:pPr>
      <w:proofErr w:type="spellStart"/>
      <w:r w:rsidRPr="00C878D6">
        <w:t>Lopicic</w:t>
      </w:r>
      <w:proofErr w:type="spellEnd"/>
      <w:r w:rsidRPr="00C878D6">
        <w:t xml:space="preserve">, S., </w:t>
      </w:r>
      <w:proofErr w:type="spellStart"/>
      <w:r w:rsidRPr="00C878D6">
        <w:t>Svirčev</w:t>
      </w:r>
      <w:proofErr w:type="spellEnd"/>
      <w:r w:rsidRPr="00C878D6">
        <w:t xml:space="preserve">, Z., </w:t>
      </w:r>
      <w:proofErr w:type="spellStart"/>
      <w:r w:rsidRPr="00C878D6">
        <w:t>Palanački</w:t>
      </w:r>
      <w:proofErr w:type="spellEnd"/>
      <w:r w:rsidRPr="00C878D6">
        <w:t xml:space="preserve"> </w:t>
      </w:r>
      <w:proofErr w:type="spellStart"/>
      <w:r w:rsidRPr="00C878D6">
        <w:t>Malešević</w:t>
      </w:r>
      <w:proofErr w:type="spellEnd"/>
      <w:r w:rsidRPr="00C878D6">
        <w:t xml:space="preserve">, T., </w:t>
      </w:r>
      <w:proofErr w:type="spellStart"/>
      <w:r w:rsidRPr="00C878D6">
        <w:t>Kopitović</w:t>
      </w:r>
      <w:proofErr w:type="spellEnd"/>
      <w:r w:rsidRPr="00C878D6">
        <w:t xml:space="preserve">, A., </w:t>
      </w:r>
      <w:proofErr w:type="spellStart"/>
      <w:r w:rsidRPr="00C878D6">
        <w:t>Ivanovska</w:t>
      </w:r>
      <w:proofErr w:type="spellEnd"/>
      <w:r w:rsidRPr="00C878D6">
        <w:t xml:space="preserve">, A., &amp; </w:t>
      </w:r>
      <w:proofErr w:type="spellStart"/>
      <w:r w:rsidRPr="00C878D6">
        <w:t>Meriluoto</w:t>
      </w:r>
      <w:proofErr w:type="spellEnd"/>
      <w:r w:rsidRPr="00C878D6">
        <w:t xml:space="preserve">, J. (2022). Environmental Neurotoxin β-N-Methylamino-L-alanine (BMAA) as a Widely Occurring Putative Pathogenic Factor in Neurodegenerative Diseases. </w:t>
      </w:r>
      <w:r w:rsidRPr="00C878D6">
        <w:rPr>
          <w:i/>
          <w:iCs/>
        </w:rPr>
        <w:t>Microorganisms</w:t>
      </w:r>
      <w:r w:rsidRPr="00C878D6">
        <w:t xml:space="preserve">, </w:t>
      </w:r>
      <w:r w:rsidRPr="00C878D6">
        <w:rPr>
          <w:i/>
          <w:iCs/>
        </w:rPr>
        <w:t>10</w:t>
      </w:r>
      <w:r w:rsidRPr="00C878D6">
        <w:t>(12), 2418. https://doi.org/10.3390/microorganisms10122418</w:t>
      </w:r>
    </w:p>
    <w:p w14:paraId="145D081E" w14:textId="77777777" w:rsidR="00C878D6" w:rsidRPr="00C878D6" w:rsidRDefault="00C878D6" w:rsidP="00C878D6">
      <w:pPr>
        <w:pStyle w:val="Bibliography"/>
      </w:pPr>
      <w:r w:rsidRPr="00C878D6">
        <w:lastRenderedPageBreak/>
        <w:t xml:space="preserve">Machin, D., Cheung, Y. B., &amp; Parmar, M. (2006). </w:t>
      </w:r>
      <w:r w:rsidRPr="00C878D6">
        <w:rPr>
          <w:i/>
          <w:iCs/>
        </w:rPr>
        <w:t>Survival analysis: A practical approach</w:t>
      </w:r>
      <w:r w:rsidRPr="00C878D6">
        <w:t>. John Wiley &amp; Sons.</w:t>
      </w:r>
    </w:p>
    <w:p w14:paraId="500D2DC8" w14:textId="77777777" w:rsidR="00C878D6" w:rsidRPr="00C878D6" w:rsidRDefault="00C878D6" w:rsidP="00C878D6">
      <w:pPr>
        <w:pStyle w:val="Bibliography"/>
      </w:pPr>
      <w:r w:rsidRPr="00C878D6">
        <w:t xml:space="preserve">McCune, K. B., Williams, C., </w:t>
      </w:r>
      <w:proofErr w:type="spellStart"/>
      <w:r w:rsidRPr="00C878D6">
        <w:t>Dochtermann</w:t>
      </w:r>
      <w:proofErr w:type="spellEnd"/>
      <w:r w:rsidRPr="00C878D6">
        <w:t xml:space="preserve">, N. A., </w:t>
      </w:r>
      <w:proofErr w:type="spellStart"/>
      <w:r w:rsidRPr="00C878D6">
        <w:t>Schielzeth</w:t>
      </w:r>
      <w:proofErr w:type="spellEnd"/>
      <w:r w:rsidRPr="00C878D6">
        <w:t xml:space="preserve">, H., &amp; Nakagawa, S. (2025). Repeatability and intraclass correlations from time-to-event data: Towards a standardized approach. </w:t>
      </w:r>
      <w:r w:rsidRPr="00C878D6">
        <w:rPr>
          <w:i/>
          <w:iCs/>
        </w:rPr>
        <w:t xml:space="preserve">Animal </w:t>
      </w:r>
      <w:proofErr w:type="spellStart"/>
      <w:r w:rsidRPr="00C878D6">
        <w:rPr>
          <w:i/>
          <w:iCs/>
        </w:rPr>
        <w:t>Behaviour</w:t>
      </w:r>
      <w:proofErr w:type="spellEnd"/>
      <w:r w:rsidRPr="00C878D6">
        <w:t xml:space="preserve">, </w:t>
      </w:r>
      <w:r w:rsidRPr="00C878D6">
        <w:rPr>
          <w:i/>
          <w:iCs/>
        </w:rPr>
        <w:t>In press</w:t>
      </w:r>
      <w:r w:rsidRPr="00C878D6">
        <w:t>.</w:t>
      </w:r>
    </w:p>
    <w:p w14:paraId="24A2250E" w14:textId="77777777" w:rsidR="00C878D6" w:rsidRPr="00C878D6" w:rsidRDefault="00C878D6" w:rsidP="00C878D6">
      <w:pPr>
        <w:pStyle w:val="Bibliography"/>
      </w:pPr>
      <w:r w:rsidRPr="00C878D6">
        <w:t xml:space="preserve">Mitchell, E., Klein, S. L., </w:t>
      </w:r>
      <w:proofErr w:type="spellStart"/>
      <w:r w:rsidRPr="00C878D6">
        <w:t>Argyropoulos</w:t>
      </w:r>
      <w:proofErr w:type="spellEnd"/>
      <w:r w:rsidRPr="00C878D6">
        <w:t xml:space="preserve">, K. V., Sharma, A., Chan, R. B., Toth, J. G., Barboza, L., </w:t>
      </w:r>
      <w:proofErr w:type="spellStart"/>
      <w:r w:rsidRPr="00C878D6">
        <w:t>Bavley</w:t>
      </w:r>
      <w:proofErr w:type="spellEnd"/>
      <w:r w:rsidRPr="00C878D6">
        <w:t xml:space="preserve">, C., </w:t>
      </w:r>
      <w:proofErr w:type="spellStart"/>
      <w:r w:rsidRPr="00C878D6">
        <w:t>Bortolozzi</w:t>
      </w:r>
      <w:proofErr w:type="spellEnd"/>
      <w:r w:rsidRPr="00C878D6">
        <w:t xml:space="preserve">, A., Chen, Q., Liu, B., </w:t>
      </w:r>
      <w:proofErr w:type="spellStart"/>
      <w:r w:rsidRPr="00C878D6">
        <w:t>Ingenito</w:t>
      </w:r>
      <w:proofErr w:type="spellEnd"/>
      <w:r w:rsidRPr="00C878D6">
        <w:t xml:space="preserve">, J., Mark, W., </w:t>
      </w:r>
      <w:proofErr w:type="spellStart"/>
      <w:r w:rsidRPr="00C878D6">
        <w:t>Dudakov</w:t>
      </w:r>
      <w:proofErr w:type="spellEnd"/>
      <w:r w:rsidRPr="00C878D6">
        <w:t xml:space="preserve">, J., Gross, S., Di Paolo, G., Artigas, F., Van Den Brink, M., &amp; Toth, M. (2016). </w:t>
      </w:r>
      <w:proofErr w:type="spellStart"/>
      <w:r w:rsidRPr="00C878D6">
        <w:t>Behavioural</w:t>
      </w:r>
      <w:proofErr w:type="spellEnd"/>
      <w:r w:rsidRPr="00C878D6">
        <w:t xml:space="preserve"> traits propagate across generations via segregated iterative-somatic and gametic epigenetic mechanisms. </w:t>
      </w:r>
      <w:r w:rsidRPr="00C878D6">
        <w:rPr>
          <w:i/>
          <w:iCs/>
        </w:rPr>
        <w:t>Nature Communications</w:t>
      </w:r>
      <w:r w:rsidRPr="00C878D6">
        <w:t xml:space="preserve">, </w:t>
      </w:r>
      <w:r w:rsidRPr="00C878D6">
        <w:rPr>
          <w:i/>
          <w:iCs/>
        </w:rPr>
        <w:t>7</w:t>
      </w:r>
      <w:r w:rsidRPr="00C878D6">
        <w:t>(1), 11492. https://doi.org/10.1038/ncomms11492</w:t>
      </w:r>
    </w:p>
    <w:p w14:paraId="7B7443ED" w14:textId="77777777" w:rsidR="00C878D6" w:rsidRPr="00C878D6" w:rsidRDefault="00C878D6" w:rsidP="00C878D6">
      <w:pPr>
        <w:pStyle w:val="Bibliography"/>
      </w:pPr>
      <w:r w:rsidRPr="00C878D6">
        <w:t xml:space="preserve">Mohamed, Z. A., </w:t>
      </w:r>
      <w:proofErr w:type="spellStart"/>
      <w:r w:rsidRPr="00C878D6">
        <w:t>Elnour</w:t>
      </w:r>
      <w:proofErr w:type="spellEnd"/>
      <w:r w:rsidRPr="00C878D6">
        <w:t xml:space="preserve">, R. O., </w:t>
      </w:r>
      <w:proofErr w:type="spellStart"/>
      <w:r w:rsidRPr="00C878D6">
        <w:t>Alamri</w:t>
      </w:r>
      <w:proofErr w:type="spellEnd"/>
      <w:r w:rsidRPr="00C878D6">
        <w:t xml:space="preserve">, S., Hashem, M., </w:t>
      </w:r>
      <w:proofErr w:type="spellStart"/>
      <w:r w:rsidRPr="00C878D6">
        <w:t>Alshehri</w:t>
      </w:r>
      <w:proofErr w:type="spellEnd"/>
      <w:r w:rsidRPr="00C878D6">
        <w:t xml:space="preserve">, A. M., Campos, A., Vasconcelos, V., &amp; </w:t>
      </w:r>
      <w:proofErr w:type="spellStart"/>
      <w:r w:rsidRPr="00C878D6">
        <w:t>Badawye</w:t>
      </w:r>
      <w:proofErr w:type="spellEnd"/>
      <w:r w:rsidRPr="00C878D6">
        <w:t xml:space="preserve">, H. (2024). Occurrence of β-N-Methylamino-L-Alanine (BMAA) Toxin in irrigation Water and Field Vegetable Plants and Assessing Its Potential Risk to Human Health. </w:t>
      </w:r>
      <w:r w:rsidRPr="00C878D6">
        <w:rPr>
          <w:i/>
          <w:iCs/>
        </w:rPr>
        <w:t>Water, Air, &amp; Soil Pollution</w:t>
      </w:r>
      <w:r w:rsidRPr="00C878D6">
        <w:t xml:space="preserve">, </w:t>
      </w:r>
      <w:r w:rsidRPr="00C878D6">
        <w:rPr>
          <w:i/>
          <w:iCs/>
        </w:rPr>
        <w:t>235</w:t>
      </w:r>
      <w:r w:rsidRPr="00C878D6">
        <w:t>(1), 72. https://doi.org/10.1007/s11270-023-06861-0</w:t>
      </w:r>
    </w:p>
    <w:p w14:paraId="365EE3FE" w14:textId="77777777" w:rsidR="00C878D6" w:rsidRPr="00C878D6" w:rsidRDefault="00C878D6" w:rsidP="00C878D6">
      <w:pPr>
        <w:pStyle w:val="Bibliography"/>
      </w:pPr>
      <w:proofErr w:type="spellStart"/>
      <w:r w:rsidRPr="00C878D6">
        <w:t>Pennisi</w:t>
      </w:r>
      <w:proofErr w:type="spellEnd"/>
      <w:r w:rsidRPr="00C878D6">
        <w:t xml:space="preserve">, E. (2016). The Power of Personality. </w:t>
      </w:r>
      <w:r w:rsidRPr="00C878D6">
        <w:rPr>
          <w:i/>
          <w:iCs/>
        </w:rPr>
        <w:t>Science</w:t>
      </w:r>
      <w:r w:rsidRPr="00C878D6">
        <w:t xml:space="preserve">, </w:t>
      </w:r>
      <w:r w:rsidRPr="00C878D6">
        <w:rPr>
          <w:i/>
          <w:iCs/>
        </w:rPr>
        <w:t>352</w:t>
      </w:r>
      <w:r w:rsidRPr="00C878D6">
        <w:t>(6286), 644–647. https://doi.org/10.1177/0042085911400339</w:t>
      </w:r>
    </w:p>
    <w:p w14:paraId="715D5BB7" w14:textId="77777777" w:rsidR="00C878D6" w:rsidRPr="00C878D6" w:rsidRDefault="00C878D6" w:rsidP="00C878D6">
      <w:pPr>
        <w:pStyle w:val="Bibliography"/>
      </w:pPr>
      <w:proofErr w:type="spellStart"/>
      <w:r w:rsidRPr="00C878D6">
        <w:t>Pierozan</w:t>
      </w:r>
      <w:proofErr w:type="spellEnd"/>
      <w:r w:rsidRPr="00C878D6">
        <w:t xml:space="preserve">, P., </w:t>
      </w:r>
      <w:proofErr w:type="spellStart"/>
      <w:r w:rsidRPr="00C878D6">
        <w:t>Cattani</w:t>
      </w:r>
      <w:proofErr w:type="spellEnd"/>
      <w:r w:rsidRPr="00C878D6">
        <w:t xml:space="preserve">, D., &amp; Karlsson, O. (2020). Hippocampal neural stem cells are more susceptible to the neurotoxin BMAA than primary neurons: Effects on apoptosis, cellular differentiation, neurite outgrowth, and DNA methylation. </w:t>
      </w:r>
      <w:r w:rsidRPr="00C878D6">
        <w:rPr>
          <w:i/>
          <w:iCs/>
        </w:rPr>
        <w:t>Cell Death &amp; Disease</w:t>
      </w:r>
      <w:r w:rsidRPr="00C878D6">
        <w:t xml:space="preserve">, </w:t>
      </w:r>
      <w:r w:rsidRPr="00C878D6">
        <w:rPr>
          <w:i/>
          <w:iCs/>
        </w:rPr>
        <w:t>11</w:t>
      </w:r>
      <w:r w:rsidRPr="00C878D6">
        <w:t>(10), 910. https://doi.org/10.1038/s41419-020-03093-6</w:t>
      </w:r>
    </w:p>
    <w:p w14:paraId="25947085" w14:textId="77777777" w:rsidR="00C878D6" w:rsidRPr="00C878D6" w:rsidRDefault="00C878D6" w:rsidP="00C878D6">
      <w:pPr>
        <w:pStyle w:val="Bibliography"/>
      </w:pPr>
      <w:proofErr w:type="spellStart"/>
      <w:r w:rsidRPr="00C878D6">
        <w:lastRenderedPageBreak/>
        <w:t>Polivka</w:t>
      </w:r>
      <w:proofErr w:type="spellEnd"/>
      <w:r w:rsidRPr="00C878D6">
        <w:t xml:space="preserve">, K. M. (2011). Responses to the Foraging/Predation Risk Trade-Off and Individual Variability in Population-Level Fitness Correlates. </w:t>
      </w:r>
      <w:r w:rsidRPr="00C878D6">
        <w:rPr>
          <w:i/>
          <w:iCs/>
        </w:rPr>
        <w:t>ISRN Ecology</w:t>
      </w:r>
      <w:r w:rsidRPr="00C878D6">
        <w:t xml:space="preserve">, </w:t>
      </w:r>
      <w:r w:rsidRPr="00C878D6">
        <w:rPr>
          <w:i/>
          <w:iCs/>
        </w:rPr>
        <w:t>2011</w:t>
      </w:r>
      <w:r w:rsidRPr="00C878D6">
        <w:t>, 1–8. https://doi.org/10.5402/2011/376083</w:t>
      </w:r>
    </w:p>
    <w:p w14:paraId="4AAD6DAA" w14:textId="77777777" w:rsidR="00C878D6" w:rsidRPr="00C878D6" w:rsidRDefault="00C878D6" w:rsidP="00C878D6">
      <w:pPr>
        <w:pStyle w:val="Bibliography"/>
      </w:pPr>
      <w:proofErr w:type="spellStart"/>
      <w:r w:rsidRPr="00C878D6">
        <w:t>Polverino</w:t>
      </w:r>
      <w:proofErr w:type="spellEnd"/>
      <w:r w:rsidRPr="00C878D6">
        <w:t xml:space="preserve">, G., </w:t>
      </w:r>
      <w:proofErr w:type="spellStart"/>
      <w:r w:rsidRPr="00C878D6">
        <w:t>Cigliano</w:t>
      </w:r>
      <w:proofErr w:type="spellEnd"/>
      <w:r w:rsidRPr="00C878D6">
        <w:t xml:space="preserve">, C., Nakayama, S., &amp; </w:t>
      </w:r>
      <w:proofErr w:type="spellStart"/>
      <w:r w:rsidRPr="00C878D6">
        <w:t>Mehner</w:t>
      </w:r>
      <w:proofErr w:type="spellEnd"/>
      <w:r w:rsidRPr="00C878D6">
        <w:t xml:space="preserve">, T. (2016). Emergence and development of personality over the ontogeny of fish in absence of environmental stress factors. </w:t>
      </w:r>
      <w:r w:rsidRPr="00C878D6">
        <w:rPr>
          <w:i/>
          <w:iCs/>
        </w:rPr>
        <w:t>Behavioral Ecology and Sociobiology</w:t>
      </w:r>
      <w:r w:rsidRPr="00C878D6">
        <w:t xml:space="preserve">, </w:t>
      </w:r>
      <w:r w:rsidRPr="00C878D6">
        <w:rPr>
          <w:i/>
          <w:iCs/>
        </w:rPr>
        <w:t>70</w:t>
      </w:r>
      <w:r w:rsidRPr="00C878D6">
        <w:t>(12), 2027–2037. https://doi.org/10.1007/s00265-016-2206-z</w:t>
      </w:r>
    </w:p>
    <w:p w14:paraId="7A54FA4E" w14:textId="77777777" w:rsidR="00C878D6" w:rsidRPr="00C878D6" w:rsidRDefault="00C878D6" w:rsidP="00C878D6">
      <w:pPr>
        <w:pStyle w:val="Bibliography"/>
      </w:pPr>
      <w:r w:rsidRPr="00C878D6">
        <w:t xml:space="preserve">Powers, S., Kwok, S., Lovejoy, E., Lavin, T., &amp; Sher, R. (2017). Embryonic Exposure to the Environmental Neurotoxin BMAA Negatively Impacts Early Neuronal Development and Progression of Neurodegeneration in the Sod1-G93R Zebrafish Model of Amyotrophic Lateral Sclerosis. </w:t>
      </w:r>
      <w:r w:rsidRPr="00C878D6">
        <w:rPr>
          <w:i/>
          <w:iCs/>
        </w:rPr>
        <w:t>Toxicological Sciences</w:t>
      </w:r>
      <w:r w:rsidRPr="00C878D6">
        <w:t>, kfx020. https://doi.org/10.1093/toxsci/kfx020</w:t>
      </w:r>
    </w:p>
    <w:p w14:paraId="29138397" w14:textId="77777777" w:rsidR="00C878D6" w:rsidRPr="00C878D6" w:rsidRDefault="00C878D6" w:rsidP="00C878D6">
      <w:pPr>
        <w:pStyle w:val="Bibliography"/>
      </w:pPr>
      <w:r w:rsidRPr="00C878D6">
        <w:t xml:space="preserve">Purdie, E. L., </w:t>
      </w:r>
      <w:proofErr w:type="spellStart"/>
      <w:r w:rsidRPr="00C878D6">
        <w:t>Samsudin</w:t>
      </w:r>
      <w:proofErr w:type="spellEnd"/>
      <w:r w:rsidRPr="00C878D6">
        <w:t xml:space="preserve">, S., Eddy, F. B., &amp; Codd, G. A. (2009). Effects of the cyanobacterial neurotoxin β-N-methylamino-L-alanine on the early-life stage development of zebrafish (Danio rerio). </w:t>
      </w:r>
      <w:r w:rsidRPr="00C878D6">
        <w:rPr>
          <w:i/>
          <w:iCs/>
        </w:rPr>
        <w:t>Aquatic Toxicology</w:t>
      </w:r>
      <w:r w:rsidRPr="00C878D6">
        <w:t xml:space="preserve">, </w:t>
      </w:r>
      <w:r w:rsidRPr="00C878D6">
        <w:rPr>
          <w:i/>
          <w:iCs/>
        </w:rPr>
        <w:t>95</w:t>
      </w:r>
      <w:r w:rsidRPr="00C878D6">
        <w:t>(4), 279–284. https://doi.org/10.1016/j.aquatox.2009.02.009</w:t>
      </w:r>
    </w:p>
    <w:p w14:paraId="6CABF811" w14:textId="77777777" w:rsidR="00C878D6" w:rsidRPr="00C878D6" w:rsidRDefault="00C878D6" w:rsidP="00C878D6">
      <w:pPr>
        <w:pStyle w:val="Bibliography"/>
      </w:pPr>
      <w:r w:rsidRPr="00C878D6">
        <w:t xml:space="preserve">Reale, D., Reader, S. M., Sol, D., McDougall, P. T., &amp; </w:t>
      </w:r>
      <w:proofErr w:type="spellStart"/>
      <w:r w:rsidRPr="00C878D6">
        <w:t>Dingemanse</w:t>
      </w:r>
      <w:proofErr w:type="spellEnd"/>
      <w:r w:rsidRPr="00C878D6">
        <w:t xml:space="preserve">, N. J. (2007). Integrating animal temperament within ecology and evolution. </w:t>
      </w:r>
      <w:r w:rsidRPr="00C878D6">
        <w:rPr>
          <w:i/>
          <w:iCs/>
        </w:rPr>
        <w:t>Biological Reviews</w:t>
      </w:r>
      <w:r w:rsidRPr="00C878D6">
        <w:t xml:space="preserve">, </w:t>
      </w:r>
      <w:r w:rsidRPr="00C878D6">
        <w:rPr>
          <w:i/>
          <w:iCs/>
        </w:rPr>
        <w:t>82</w:t>
      </w:r>
      <w:r w:rsidRPr="00C878D6">
        <w:t>(2), 291–318. https://doi.org/10.1111/j.1469-185X.2007.00010.x</w:t>
      </w:r>
    </w:p>
    <w:p w14:paraId="1C589791" w14:textId="77777777" w:rsidR="00C878D6" w:rsidRPr="00C878D6" w:rsidRDefault="00C878D6" w:rsidP="00C878D6">
      <w:pPr>
        <w:pStyle w:val="Bibliography"/>
      </w:pPr>
      <w:proofErr w:type="spellStart"/>
      <w:r w:rsidRPr="00C878D6">
        <w:t>Rosén</w:t>
      </w:r>
      <w:proofErr w:type="spellEnd"/>
      <w:r w:rsidRPr="00C878D6">
        <w:t xml:space="preserve">, J., &amp; </w:t>
      </w:r>
      <w:proofErr w:type="spellStart"/>
      <w:r w:rsidRPr="00C878D6">
        <w:t>Hellenäs</w:t>
      </w:r>
      <w:proofErr w:type="spellEnd"/>
      <w:r w:rsidRPr="00C878D6">
        <w:t xml:space="preserve">, K.-E. (2008). Determination of the neurotoxin BMAA (β-N-methylamino-l-alanine) in cycad seed and cyanobacteria by LC-MS/MS (liquid chromatography tandem mass spectrometry). </w:t>
      </w:r>
      <w:r w:rsidRPr="00C878D6">
        <w:rPr>
          <w:i/>
          <w:iCs/>
        </w:rPr>
        <w:t>The Analyst</w:t>
      </w:r>
      <w:r w:rsidRPr="00C878D6">
        <w:t xml:space="preserve">, </w:t>
      </w:r>
      <w:r w:rsidRPr="00C878D6">
        <w:rPr>
          <w:i/>
          <w:iCs/>
        </w:rPr>
        <w:t>133</w:t>
      </w:r>
      <w:r w:rsidRPr="00C878D6">
        <w:t>(12), 1785. https://doi.org/10.1039/b809231a</w:t>
      </w:r>
    </w:p>
    <w:p w14:paraId="0DBB6507" w14:textId="77777777" w:rsidR="00C878D6" w:rsidRPr="00C878D6" w:rsidRDefault="00C878D6" w:rsidP="00C878D6">
      <w:pPr>
        <w:pStyle w:val="Bibliography"/>
      </w:pPr>
      <w:r w:rsidRPr="00C878D6">
        <w:lastRenderedPageBreak/>
        <w:t xml:space="preserve">Roy-Lachapelle, A., </w:t>
      </w:r>
      <w:proofErr w:type="spellStart"/>
      <w:r w:rsidRPr="00C878D6">
        <w:t>Solliec</w:t>
      </w:r>
      <w:proofErr w:type="spellEnd"/>
      <w:r w:rsidRPr="00C878D6">
        <w:t xml:space="preserve">, M., &amp; Sauvé, S. (2015). Determination of BMAA and three alkaloid cyanotoxins in lake water using </w:t>
      </w:r>
      <w:proofErr w:type="spellStart"/>
      <w:r w:rsidRPr="00C878D6">
        <w:t>dansyl</w:t>
      </w:r>
      <w:proofErr w:type="spellEnd"/>
      <w:r w:rsidRPr="00C878D6">
        <w:t xml:space="preserve"> chloride derivatization and high-resolution mass spectrometry. </w:t>
      </w:r>
      <w:r w:rsidRPr="00C878D6">
        <w:rPr>
          <w:i/>
          <w:iCs/>
        </w:rPr>
        <w:t>Analytical and Bioanalytical Chemistry</w:t>
      </w:r>
      <w:r w:rsidRPr="00C878D6">
        <w:t xml:space="preserve">, </w:t>
      </w:r>
      <w:r w:rsidRPr="00C878D6">
        <w:rPr>
          <w:i/>
          <w:iCs/>
        </w:rPr>
        <w:t>407</w:t>
      </w:r>
      <w:r w:rsidRPr="00C878D6">
        <w:t>(18), 5487–5501. https://doi.org/10.1007/s00216-015-8722-2</w:t>
      </w:r>
    </w:p>
    <w:p w14:paraId="691F7EBA" w14:textId="77777777" w:rsidR="00C878D6" w:rsidRPr="00C878D6" w:rsidRDefault="00C878D6" w:rsidP="00C878D6">
      <w:pPr>
        <w:pStyle w:val="Bibliography"/>
      </w:pPr>
      <w:proofErr w:type="spellStart"/>
      <w:r w:rsidRPr="00C878D6">
        <w:t>Saaristo</w:t>
      </w:r>
      <w:proofErr w:type="spellEnd"/>
      <w:r w:rsidRPr="00C878D6">
        <w:t xml:space="preserve">, M., Brodin, T., </w:t>
      </w:r>
      <w:proofErr w:type="spellStart"/>
      <w:r w:rsidRPr="00C878D6">
        <w:t>Balshine</w:t>
      </w:r>
      <w:proofErr w:type="spellEnd"/>
      <w:r w:rsidRPr="00C878D6">
        <w:t xml:space="preserve">, S., Bertram, M. G., Brooks, B. W., </w:t>
      </w:r>
      <w:proofErr w:type="spellStart"/>
      <w:r w:rsidRPr="00C878D6">
        <w:t>Ehlman</w:t>
      </w:r>
      <w:proofErr w:type="spellEnd"/>
      <w:r w:rsidRPr="00C878D6">
        <w:t xml:space="preserve">, S. M., McCallum, E. S., Sih, A., Sundin, J., Wong, B. B. M., &amp; Arnold, K. E. (2018). Direct and indirect effects of chemical contaminants on the </w:t>
      </w:r>
      <w:proofErr w:type="spellStart"/>
      <w:r w:rsidRPr="00C878D6">
        <w:t>behaviour</w:t>
      </w:r>
      <w:proofErr w:type="spellEnd"/>
      <w:r w:rsidRPr="00C878D6">
        <w:t xml:space="preserve">, ecology and evolution of wildlife. </w:t>
      </w:r>
      <w:r w:rsidRPr="00C878D6">
        <w:rPr>
          <w:i/>
          <w:iCs/>
        </w:rPr>
        <w:t>Proceedings of the Royal Society B: Biological Sciences</w:t>
      </w:r>
      <w:r w:rsidRPr="00C878D6">
        <w:t xml:space="preserve">, </w:t>
      </w:r>
      <w:r w:rsidRPr="00C878D6">
        <w:rPr>
          <w:i/>
          <w:iCs/>
        </w:rPr>
        <w:t>285</w:t>
      </w:r>
      <w:r w:rsidRPr="00C878D6">
        <w:t>(1885). https://doi.org/10.1098/rspb.2018.1297</w:t>
      </w:r>
    </w:p>
    <w:p w14:paraId="784DA6D2" w14:textId="77777777" w:rsidR="00C878D6" w:rsidRPr="00C878D6" w:rsidRDefault="00C878D6" w:rsidP="00C878D6">
      <w:pPr>
        <w:pStyle w:val="Bibliography"/>
      </w:pPr>
      <w:r w:rsidRPr="00C878D6">
        <w:t xml:space="preserve">Sandhu, P. K., </w:t>
      </w:r>
      <w:proofErr w:type="spellStart"/>
      <w:r w:rsidRPr="00C878D6">
        <w:t>Solonenka</w:t>
      </w:r>
      <w:proofErr w:type="spellEnd"/>
      <w:r w:rsidRPr="00C878D6">
        <w:t xml:space="preserve">, J. T., &amp; Murch, S. J. (2024). Neurotoxic non-protein amino acids in commercially harvested Lobsters (Homarus americanus H. Milne-Edwards). </w:t>
      </w:r>
      <w:r w:rsidRPr="00C878D6">
        <w:rPr>
          <w:i/>
          <w:iCs/>
        </w:rPr>
        <w:t>Scientific Reports</w:t>
      </w:r>
      <w:r w:rsidRPr="00C878D6">
        <w:t xml:space="preserve">, </w:t>
      </w:r>
      <w:r w:rsidRPr="00C878D6">
        <w:rPr>
          <w:i/>
          <w:iCs/>
        </w:rPr>
        <w:t>14</w:t>
      </w:r>
      <w:r w:rsidRPr="00C878D6">
        <w:t>(1), 8017. https://doi.org/10.1038/s41598-024-58778-1</w:t>
      </w:r>
    </w:p>
    <w:p w14:paraId="5605ACCA" w14:textId="77777777" w:rsidR="00C878D6" w:rsidRPr="00C878D6" w:rsidRDefault="00C878D6" w:rsidP="00C878D6">
      <w:pPr>
        <w:pStyle w:val="Bibliography"/>
      </w:pPr>
      <w:r w:rsidRPr="00C878D6">
        <w:t xml:space="preserve">Scott, L., &amp; Downing, T. (2017). β-N-Methylamino-L-alanine (BMAA) Toxicity Is Gender and Exposure-Age Dependent in Rats. </w:t>
      </w:r>
      <w:r w:rsidRPr="00C878D6">
        <w:rPr>
          <w:i/>
          <w:iCs/>
        </w:rPr>
        <w:t>Toxins</w:t>
      </w:r>
      <w:r w:rsidRPr="00C878D6">
        <w:t xml:space="preserve">, </w:t>
      </w:r>
      <w:r w:rsidRPr="00C878D6">
        <w:rPr>
          <w:i/>
          <w:iCs/>
        </w:rPr>
        <w:t>10</w:t>
      </w:r>
      <w:r w:rsidRPr="00C878D6">
        <w:t>(1), 16. https://doi.org/10.3390/toxins10010016</w:t>
      </w:r>
    </w:p>
    <w:p w14:paraId="32C2ADCE" w14:textId="77777777" w:rsidR="00C878D6" w:rsidRPr="00C878D6" w:rsidRDefault="00C878D6" w:rsidP="00C878D6">
      <w:pPr>
        <w:pStyle w:val="Bibliography"/>
      </w:pPr>
      <w:r w:rsidRPr="00C878D6">
        <w:t xml:space="preserve">Sih, A., Bell, A. M., &amp; Johnson, J. C. (2004). Behavioral syndromes: An ecological and evolutionary overview. </w:t>
      </w:r>
      <w:r w:rsidRPr="00C878D6">
        <w:rPr>
          <w:i/>
          <w:iCs/>
        </w:rPr>
        <w:t>Trends in Ecology and Evolution</w:t>
      </w:r>
      <w:r w:rsidRPr="00C878D6">
        <w:t xml:space="preserve">, </w:t>
      </w:r>
      <w:r w:rsidRPr="00C878D6">
        <w:rPr>
          <w:i/>
          <w:iCs/>
        </w:rPr>
        <w:t>19</w:t>
      </w:r>
      <w:r w:rsidRPr="00C878D6">
        <w:t>(7), 372–378. https://doi.org/10.1016/j.tree.2004.04.009</w:t>
      </w:r>
    </w:p>
    <w:p w14:paraId="71928B4E" w14:textId="77777777" w:rsidR="00C878D6" w:rsidRPr="00C878D6" w:rsidRDefault="00C878D6" w:rsidP="00C878D6">
      <w:pPr>
        <w:pStyle w:val="Bibliography"/>
      </w:pPr>
      <w:proofErr w:type="spellStart"/>
      <w:r w:rsidRPr="00C878D6">
        <w:t>Spasic</w:t>
      </w:r>
      <w:proofErr w:type="spellEnd"/>
      <w:r w:rsidRPr="00C878D6">
        <w:t xml:space="preserve">, S., </w:t>
      </w:r>
      <w:proofErr w:type="spellStart"/>
      <w:r w:rsidRPr="00C878D6">
        <w:t>Stanojevic</w:t>
      </w:r>
      <w:proofErr w:type="spellEnd"/>
      <w:r w:rsidRPr="00C878D6">
        <w:t xml:space="preserve">, M., </w:t>
      </w:r>
      <w:proofErr w:type="spellStart"/>
      <w:r w:rsidRPr="00C878D6">
        <w:t>Nesovic</w:t>
      </w:r>
      <w:proofErr w:type="spellEnd"/>
      <w:r w:rsidRPr="00C878D6">
        <w:t xml:space="preserve"> </w:t>
      </w:r>
      <w:proofErr w:type="spellStart"/>
      <w:r w:rsidRPr="00C878D6">
        <w:t>Ostojic</w:t>
      </w:r>
      <w:proofErr w:type="spellEnd"/>
      <w:r w:rsidRPr="00C878D6">
        <w:t xml:space="preserve">, J., Kovacevic, S., </w:t>
      </w:r>
      <w:proofErr w:type="spellStart"/>
      <w:r w:rsidRPr="00C878D6">
        <w:t>Prostran</w:t>
      </w:r>
      <w:proofErr w:type="spellEnd"/>
      <w:r w:rsidRPr="00C878D6">
        <w:t xml:space="preserve">, M., &amp; </w:t>
      </w:r>
      <w:proofErr w:type="spellStart"/>
      <w:r w:rsidRPr="00C878D6">
        <w:t>Lopicic</w:t>
      </w:r>
      <w:proofErr w:type="spellEnd"/>
      <w:r w:rsidRPr="00C878D6">
        <w:t xml:space="preserve">, S. (2018). Extensive depolarization and lack of recovery of leech </w:t>
      </w:r>
      <w:proofErr w:type="spellStart"/>
      <w:r w:rsidRPr="00C878D6">
        <w:t>Retzius</w:t>
      </w:r>
      <w:proofErr w:type="spellEnd"/>
      <w:r w:rsidRPr="00C878D6">
        <w:t xml:space="preserve"> neurons caused by 2,4 </w:t>
      </w:r>
      <w:proofErr w:type="spellStart"/>
      <w:r w:rsidRPr="00C878D6">
        <w:t>diaminobutyric</w:t>
      </w:r>
      <w:proofErr w:type="spellEnd"/>
      <w:r w:rsidRPr="00C878D6">
        <w:t xml:space="preserve"> acid. </w:t>
      </w:r>
      <w:r w:rsidRPr="00C878D6">
        <w:rPr>
          <w:i/>
          <w:iCs/>
        </w:rPr>
        <w:t>Aquatic Toxicology</w:t>
      </w:r>
      <w:r w:rsidRPr="00C878D6">
        <w:t xml:space="preserve">, </w:t>
      </w:r>
      <w:r w:rsidRPr="00C878D6">
        <w:rPr>
          <w:i/>
          <w:iCs/>
        </w:rPr>
        <w:t>199</w:t>
      </w:r>
      <w:r w:rsidRPr="00C878D6">
        <w:t>, 269–275. https://doi.org/10.1016/j.aquatox.2018.03.036</w:t>
      </w:r>
    </w:p>
    <w:p w14:paraId="1DF71684" w14:textId="77777777" w:rsidR="00C878D6" w:rsidRPr="00C878D6" w:rsidRDefault="00C878D6" w:rsidP="00C878D6">
      <w:pPr>
        <w:pStyle w:val="Bibliography"/>
      </w:pPr>
      <w:r w:rsidRPr="00C878D6">
        <w:lastRenderedPageBreak/>
        <w:t xml:space="preserve">Stewart, A. M., Gaikwad, S., </w:t>
      </w:r>
      <w:proofErr w:type="spellStart"/>
      <w:r w:rsidRPr="00C878D6">
        <w:t>Kyzar</w:t>
      </w:r>
      <w:proofErr w:type="spellEnd"/>
      <w:r w:rsidRPr="00C878D6">
        <w:t xml:space="preserve">, E., &amp; </w:t>
      </w:r>
      <w:proofErr w:type="spellStart"/>
      <w:r w:rsidRPr="00C878D6">
        <w:t>Kalueff</w:t>
      </w:r>
      <w:proofErr w:type="spellEnd"/>
      <w:r w:rsidRPr="00C878D6">
        <w:t xml:space="preserve">, A. V. (2012). Understanding </w:t>
      </w:r>
      <w:proofErr w:type="spellStart"/>
      <w:r w:rsidRPr="00C878D6">
        <w:t>spatio</w:t>
      </w:r>
      <w:proofErr w:type="spellEnd"/>
      <w:r w:rsidRPr="00C878D6">
        <w:t xml:space="preserve">-temporal strategies of adult zebrafish exploration in the open field test. </w:t>
      </w:r>
      <w:r w:rsidRPr="00C878D6">
        <w:rPr>
          <w:i/>
          <w:iCs/>
        </w:rPr>
        <w:t>Brain Research</w:t>
      </w:r>
      <w:r w:rsidRPr="00C878D6">
        <w:t xml:space="preserve">, </w:t>
      </w:r>
      <w:r w:rsidRPr="00C878D6">
        <w:rPr>
          <w:i/>
          <w:iCs/>
        </w:rPr>
        <w:t>1451</w:t>
      </w:r>
      <w:r w:rsidRPr="00C878D6">
        <w:t>, 44–52. https://doi.org/10.1016/j.brainres.2012.02.064</w:t>
      </w:r>
    </w:p>
    <w:p w14:paraId="2B277E13" w14:textId="77777777" w:rsidR="00C878D6" w:rsidRPr="00C878D6" w:rsidRDefault="00C878D6" w:rsidP="00C878D6">
      <w:pPr>
        <w:pStyle w:val="Bibliography"/>
      </w:pPr>
      <w:r w:rsidRPr="00C878D6">
        <w:t xml:space="preserve">Stoffel, M. A., Nakagawa, S., &amp; </w:t>
      </w:r>
      <w:proofErr w:type="spellStart"/>
      <w:r w:rsidRPr="00C878D6">
        <w:t>Schielzeth</w:t>
      </w:r>
      <w:proofErr w:type="spellEnd"/>
      <w:r w:rsidRPr="00C878D6">
        <w:t xml:space="preserve">, H. (2017). </w:t>
      </w:r>
      <w:proofErr w:type="spellStart"/>
      <w:r w:rsidRPr="00C878D6">
        <w:t>rptR</w:t>
      </w:r>
      <w:proofErr w:type="spellEnd"/>
      <w:r w:rsidRPr="00C878D6">
        <w:t xml:space="preserve">: Repeatability estimation and variance decomposition by generalized linear mixed-effects models. </w:t>
      </w:r>
      <w:r w:rsidRPr="00C878D6">
        <w:rPr>
          <w:i/>
          <w:iCs/>
        </w:rPr>
        <w:t>Methods in Ecology and Evolution</w:t>
      </w:r>
      <w:r w:rsidRPr="00C878D6">
        <w:t xml:space="preserve">, </w:t>
      </w:r>
      <w:r w:rsidRPr="00C878D6">
        <w:rPr>
          <w:i/>
          <w:iCs/>
        </w:rPr>
        <w:t>8</w:t>
      </w:r>
      <w:r w:rsidRPr="00C878D6">
        <w:t>(11), 1639–1644.</w:t>
      </w:r>
    </w:p>
    <w:p w14:paraId="251C7A9E" w14:textId="77777777" w:rsidR="00C878D6" w:rsidRPr="00C878D6" w:rsidRDefault="00C878D6" w:rsidP="00C878D6">
      <w:pPr>
        <w:pStyle w:val="Bibliography"/>
      </w:pPr>
      <w:proofErr w:type="spellStart"/>
      <w:r w:rsidRPr="00C878D6">
        <w:t>Therneau</w:t>
      </w:r>
      <w:proofErr w:type="spellEnd"/>
      <w:r w:rsidRPr="00C878D6">
        <w:t xml:space="preserve">, T. M. (2022). </w:t>
      </w:r>
      <w:proofErr w:type="spellStart"/>
      <w:r w:rsidRPr="00C878D6">
        <w:rPr>
          <w:i/>
          <w:iCs/>
        </w:rPr>
        <w:t>Coxme</w:t>
      </w:r>
      <w:proofErr w:type="spellEnd"/>
      <w:r w:rsidRPr="00C878D6">
        <w:rPr>
          <w:i/>
          <w:iCs/>
        </w:rPr>
        <w:t>: Mixed Effects Cox models</w:t>
      </w:r>
      <w:r w:rsidRPr="00C878D6">
        <w:t xml:space="preserve"> [Computer software]. CRAN. https://cran.r-project.org/package=coxme</w:t>
      </w:r>
    </w:p>
    <w:p w14:paraId="5098BF76" w14:textId="77777777" w:rsidR="00C878D6" w:rsidRPr="00C878D6" w:rsidRDefault="00C878D6" w:rsidP="00C878D6">
      <w:pPr>
        <w:pStyle w:val="Bibliography"/>
      </w:pPr>
      <w:r w:rsidRPr="00C878D6">
        <w:t xml:space="preserve">Toms, C. N., Echevarria, D. J., &amp; </w:t>
      </w:r>
      <w:proofErr w:type="spellStart"/>
      <w:r w:rsidRPr="00C878D6">
        <w:t>Jouandot</w:t>
      </w:r>
      <w:proofErr w:type="spellEnd"/>
      <w:r w:rsidRPr="00C878D6">
        <w:t xml:space="preserve">, D. J. (2010). A Methodological Review of Personality-Related Studies in Fish: Focus on the Shy-Bold Axis of Behavior. </w:t>
      </w:r>
      <w:r w:rsidRPr="00C878D6">
        <w:rPr>
          <w:i/>
          <w:iCs/>
        </w:rPr>
        <w:t>International Journal of Comparative Psychology</w:t>
      </w:r>
      <w:r w:rsidRPr="00C878D6">
        <w:t xml:space="preserve">, </w:t>
      </w:r>
      <w:r w:rsidRPr="00C878D6">
        <w:rPr>
          <w:i/>
          <w:iCs/>
        </w:rPr>
        <w:t>23</w:t>
      </w:r>
      <w:r w:rsidRPr="00C878D6">
        <w:t>(1). https://doi.org/10.46867/IJCP.2010.23.01.08</w:t>
      </w:r>
    </w:p>
    <w:p w14:paraId="0EF5F753" w14:textId="77777777" w:rsidR="00C878D6" w:rsidRPr="00C878D6" w:rsidRDefault="00C878D6" w:rsidP="00C878D6">
      <w:pPr>
        <w:pStyle w:val="Bibliography"/>
      </w:pPr>
      <w:r w:rsidRPr="00C878D6">
        <w:t xml:space="preserve">United States Environmental Protection Agency. (2002). </w:t>
      </w:r>
      <w:r w:rsidRPr="00C878D6">
        <w:rPr>
          <w:i/>
          <w:iCs/>
        </w:rPr>
        <w:t>Methods for Measuring the Acute Toxicity of Effluents and Receiving Waters to Freshwater and Marine Organisms</w:t>
      </w:r>
      <w:r w:rsidRPr="00C878D6">
        <w:t xml:space="preserve"> (Fifth Edition). US Environmental Protection Agency Office of Water.</w:t>
      </w:r>
    </w:p>
    <w:p w14:paraId="0D1DDC62" w14:textId="77777777" w:rsidR="00C878D6" w:rsidRPr="00C878D6" w:rsidRDefault="00C878D6" w:rsidP="00C878D6">
      <w:pPr>
        <w:pStyle w:val="Bibliography"/>
      </w:pPr>
      <w:proofErr w:type="spellStart"/>
      <w:r w:rsidRPr="00C878D6">
        <w:t>Vignet</w:t>
      </w:r>
      <w:proofErr w:type="spellEnd"/>
      <w:r w:rsidRPr="00C878D6">
        <w:t xml:space="preserve">, C., &amp; Parrott, J. (2017). Maturation of </w:t>
      </w:r>
      <w:proofErr w:type="spellStart"/>
      <w:r w:rsidRPr="00C878D6">
        <w:t>behaviour</w:t>
      </w:r>
      <w:proofErr w:type="spellEnd"/>
      <w:r w:rsidRPr="00C878D6">
        <w:t xml:space="preserve"> in the fathead minnow. </w:t>
      </w:r>
      <w:proofErr w:type="spellStart"/>
      <w:r w:rsidRPr="00C878D6">
        <w:rPr>
          <w:i/>
          <w:iCs/>
        </w:rPr>
        <w:t>Behavioural</w:t>
      </w:r>
      <w:proofErr w:type="spellEnd"/>
      <w:r w:rsidRPr="00C878D6">
        <w:rPr>
          <w:i/>
          <w:iCs/>
        </w:rPr>
        <w:t xml:space="preserve"> Processes</w:t>
      </w:r>
      <w:r w:rsidRPr="00C878D6">
        <w:t xml:space="preserve">, </w:t>
      </w:r>
      <w:r w:rsidRPr="00C878D6">
        <w:rPr>
          <w:i/>
          <w:iCs/>
        </w:rPr>
        <w:t>138</w:t>
      </w:r>
      <w:r w:rsidRPr="00C878D6">
        <w:t>, 15–21. https://doi.org/10.1016/j.beproc.2017.02.004</w:t>
      </w:r>
    </w:p>
    <w:p w14:paraId="4D9C5C0A" w14:textId="77777777" w:rsidR="00C878D6" w:rsidRPr="00C878D6" w:rsidRDefault="00C878D6" w:rsidP="00C878D6">
      <w:pPr>
        <w:pStyle w:val="Bibliography"/>
      </w:pPr>
      <w:r w:rsidRPr="00C878D6">
        <w:t xml:space="preserve">Vo Duy, S., Munoz, G., Dinh, Q. T., Tien Do, D., Simon, D. F., &amp; Sauvé, S. (2019). Analysis of the neurotoxin β-N-methylamino-L-alanine (BMAA) and isomers in surface water by FMOC derivatization liquid chromatography high resolution mass spectrometry. </w:t>
      </w:r>
      <w:r w:rsidRPr="00C878D6">
        <w:rPr>
          <w:i/>
          <w:iCs/>
        </w:rPr>
        <w:t>PLOS ONE</w:t>
      </w:r>
      <w:r w:rsidRPr="00C878D6">
        <w:t xml:space="preserve">, </w:t>
      </w:r>
      <w:r w:rsidRPr="00C878D6">
        <w:rPr>
          <w:i/>
          <w:iCs/>
        </w:rPr>
        <w:t>14</w:t>
      </w:r>
      <w:r w:rsidRPr="00C878D6">
        <w:t>(8), e0220698. https://doi.org/10.1371/journal.pone.0220698</w:t>
      </w:r>
    </w:p>
    <w:p w14:paraId="0283CD91" w14:textId="77777777" w:rsidR="00C878D6" w:rsidRPr="00C878D6" w:rsidRDefault="00C878D6" w:rsidP="00C878D6">
      <w:pPr>
        <w:pStyle w:val="Bibliography"/>
      </w:pPr>
      <w:r w:rsidRPr="00C878D6">
        <w:t xml:space="preserve">Ward, A. J. W., &amp; </w:t>
      </w:r>
      <w:proofErr w:type="spellStart"/>
      <w:r w:rsidRPr="00C878D6">
        <w:t>Mehner</w:t>
      </w:r>
      <w:proofErr w:type="spellEnd"/>
      <w:r w:rsidRPr="00C878D6">
        <w:t xml:space="preserve">, T. (2010). Multimodal mixed messages: The use of multiple cues allows greater accuracy in social recognition and predator detection </w:t>
      </w:r>
      <w:r w:rsidRPr="00C878D6">
        <w:lastRenderedPageBreak/>
        <w:t xml:space="preserve">decisions in the mosquitofish, Gambusia </w:t>
      </w:r>
      <w:proofErr w:type="spellStart"/>
      <w:r w:rsidRPr="00C878D6">
        <w:t>holbrooki</w:t>
      </w:r>
      <w:proofErr w:type="spellEnd"/>
      <w:r w:rsidRPr="00C878D6">
        <w:t xml:space="preserve">. </w:t>
      </w:r>
      <w:r w:rsidRPr="00C878D6">
        <w:rPr>
          <w:i/>
          <w:iCs/>
        </w:rPr>
        <w:t>Behavioral Ecology</w:t>
      </w:r>
      <w:r w:rsidRPr="00C878D6">
        <w:t xml:space="preserve">, </w:t>
      </w:r>
      <w:r w:rsidRPr="00C878D6">
        <w:rPr>
          <w:i/>
          <w:iCs/>
        </w:rPr>
        <w:t>21</w:t>
      </w:r>
      <w:r w:rsidRPr="00C878D6">
        <w:t>(6), 1315–1320. https://doi.org/10.1093/beheco/arq152</w:t>
      </w:r>
    </w:p>
    <w:p w14:paraId="1571F6AA" w14:textId="77777777" w:rsidR="00C878D6" w:rsidRPr="00C878D6" w:rsidRDefault="00C878D6" w:rsidP="00C878D6">
      <w:pPr>
        <w:pStyle w:val="Bibliography"/>
      </w:pPr>
      <w:r w:rsidRPr="00C878D6">
        <w:t xml:space="preserve">Weeks, R. D., </w:t>
      </w:r>
      <w:proofErr w:type="spellStart"/>
      <w:r w:rsidRPr="00C878D6">
        <w:t>Banack</w:t>
      </w:r>
      <w:proofErr w:type="spellEnd"/>
      <w:r w:rsidRPr="00C878D6">
        <w:t xml:space="preserve">, S. A., Howell, S., </w:t>
      </w:r>
      <w:proofErr w:type="spellStart"/>
      <w:r w:rsidRPr="00C878D6">
        <w:t>Thunga</w:t>
      </w:r>
      <w:proofErr w:type="spellEnd"/>
      <w:r w:rsidRPr="00C878D6">
        <w:t xml:space="preserve">, P., Metcalf, J. S., Green, A. J., Cox, P. A., &amp; </w:t>
      </w:r>
      <w:proofErr w:type="spellStart"/>
      <w:r w:rsidRPr="00C878D6">
        <w:t>Planchart</w:t>
      </w:r>
      <w:proofErr w:type="spellEnd"/>
      <w:r w:rsidRPr="00C878D6">
        <w:t xml:space="preserve">, A. (2023). The Effects of Long-term, Low-dose β-N-methylamino-l-alanine (BMAA) Exposures in Adult SODG93R Transgenic Zebrafish. </w:t>
      </w:r>
      <w:r w:rsidRPr="00C878D6">
        <w:rPr>
          <w:i/>
          <w:iCs/>
        </w:rPr>
        <w:t>Neurotoxicity Research</w:t>
      </w:r>
      <w:r w:rsidRPr="00C878D6">
        <w:t xml:space="preserve">, </w:t>
      </w:r>
      <w:r w:rsidRPr="00C878D6">
        <w:rPr>
          <w:i/>
          <w:iCs/>
        </w:rPr>
        <w:t>41</w:t>
      </w:r>
      <w:r w:rsidRPr="00C878D6">
        <w:t>(5), 481–495. https://doi.org/10.1007/s12640-023-00658-z</w:t>
      </w:r>
    </w:p>
    <w:p w14:paraId="50109A12" w14:textId="77777777" w:rsidR="00C878D6" w:rsidRPr="00C878D6" w:rsidRDefault="00C878D6" w:rsidP="00C878D6">
      <w:pPr>
        <w:pStyle w:val="Bibliography"/>
      </w:pPr>
      <w:r w:rsidRPr="00C878D6">
        <w:t xml:space="preserve">Wei, T., &amp; Simko, V. (2021). </w:t>
      </w:r>
      <w:r w:rsidRPr="00C878D6">
        <w:rPr>
          <w:i/>
          <w:iCs/>
        </w:rPr>
        <w:t>R Package “</w:t>
      </w:r>
      <w:proofErr w:type="spellStart"/>
      <w:r w:rsidRPr="00C878D6">
        <w:rPr>
          <w:i/>
          <w:iCs/>
        </w:rPr>
        <w:t>corrplot</w:t>
      </w:r>
      <w:proofErr w:type="spellEnd"/>
      <w:r w:rsidRPr="00C878D6">
        <w:rPr>
          <w:i/>
          <w:iCs/>
        </w:rPr>
        <w:t>”: Visualization of a correlational matrix</w:t>
      </w:r>
      <w:r w:rsidRPr="00C878D6">
        <w:t xml:space="preserve"> (Version 0.92) [Computer software]. https://github.com/taiyun/corrplot</w:t>
      </w:r>
    </w:p>
    <w:p w14:paraId="27F38BDE" w14:textId="77777777" w:rsidR="00C878D6" w:rsidRPr="00C878D6" w:rsidRDefault="00C878D6" w:rsidP="00C878D6">
      <w:pPr>
        <w:pStyle w:val="Bibliography"/>
      </w:pPr>
      <w:r w:rsidRPr="00C878D6">
        <w:t xml:space="preserve">Weis, J. S., &amp; </w:t>
      </w:r>
      <w:proofErr w:type="spellStart"/>
      <w:r w:rsidRPr="00C878D6">
        <w:t>Candelmo</w:t>
      </w:r>
      <w:proofErr w:type="spellEnd"/>
      <w:r w:rsidRPr="00C878D6">
        <w:t xml:space="preserve">, A. (2012). Pollutants and fish predator/prey behavior: A review of laboratory and field approaches. </w:t>
      </w:r>
      <w:r w:rsidRPr="00C878D6">
        <w:rPr>
          <w:i/>
          <w:iCs/>
        </w:rPr>
        <w:t>Current Zoology</w:t>
      </w:r>
      <w:r w:rsidRPr="00C878D6">
        <w:t xml:space="preserve">, </w:t>
      </w:r>
      <w:r w:rsidRPr="00C878D6">
        <w:rPr>
          <w:i/>
          <w:iCs/>
        </w:rPr>
        <w:t>58</w:t>
      </w:r>
      <w:r w:rsidRPr="00C878D6">
        <w:t>(1), 9–20. https://doi.org/10.1093/czoolo/58.1.9</w:t>
      </w:r>
    </w:p>
    <w:p w14:paraId="454989A2" w14:textId="77777777" w:rsidR="00C878D6" w:rsidRPr="00C878D6" w:rsidRDefault="00C878D6" w:rsidP="00C878D6">
      <w:pPr>
        <w:pStyle w:val="Bibliography"/>
      </w:pPr>
      <w:r w:rsidRPr="00C878D6">
        <w:t xml:space="preserve">Wiltsie, D., Schnetzer, A., Green, J., Vander </w:t>
      </w:r>
      <w:proofErr w:type="spellStart"/>
      <w:r w:rsidRPr="00C878D6">
        <w:t>Borgh</w:t>
      </w:r>
      <w:proofErr w:type="spellEnd"/>
      <w:r w:rsidRPr="00C878D6">
        <w:t xml:space="preserve">, M., &amp; </w:t>
      </w:r>
      <w:proofErr w:type="spellStart"/>
      <w:r w:rsidRPr="00C878D6">
        <w:t>Fensin</w:t>
      </w:r>
      <w:proofErr w:type="spellEnd"/>
      <w:r w:rsidRPr="00C878D6">
        <w:t xml:space="preserve">, E. (2018). Algal Blooms and Cyanotoxins in Jordan Lake, North Carolina. </w:t>
      </w:r>
      <w:r w:rsidRPr="00C878D6">
        <w:rPr>
          <w:i/>
          <w:iCs/>
        </w:rPr>
        <w:t>Toxins</w:t>
      </w:r>
      <w:r w:rsidRPr="00C878D6">
        <w:t xml:space="preserve">, </w:t>
      </w:r>
      <w:r w:rsidRPr="00C878D6">
        <w:rPr>
          <w:i/>
          <w:iCs/>
        </w:rPr>
        <w:t>10</w:t>
      </w:r>
      <w:r w:rsidRPr="00C878D6">
        <w:t>(2), 92. https://doi.org/10.3390/toxins10020092</w:t>
      </w:r>
    </w:p>
    <w:p w14:paraId="3131D85B" w14:textId="77777777" w:rsidR="00C878D6" w:rsidRPr="00C878D6" w:rsidRDefault="00C878D6" w:rsidP="00C878D6">
      <w:pPr>
        <w:pStyle w:val="Bibliography"/>
      </w:pPr>
      <w:r w:rsidRPr="00C878D6">
        <w:t xml:space="preserve">Wolf, M., &amp; </w:t>
      </w:r>
      <w:proofErr w:type="spellStart"/>
      <w:r w:rsidRPr="00C878D6">
        <w:t>Weissing</w:t>
      </w:r>
      <w:proofErr w:type="spellEnd"/>
      <w:r w:rsidRPr="00C878D6">
        <w:t xml:space="preserve">, F. J. (2012). Animal personalities: Consequences for ecology and evolution. </w:t>
      </w:r>
      <w:r w:rsidRPr="00C878D6">
        <w:rPr>
          <w:i/>
          <w:iCs/>
        </w:rPr>
        <w:t>Trends in Ecology and Evolution</w:t>
      </w:r>
      <w:r w:rsidRPr="00C878D6">
        <w:t xml:space="preserve">, </w:t>
      </w:r>
      <w:r w:rsidRPr="00C878D6">
        <w:rPr>
          <w:i/>
          <w:iCs/>
        </w:rPr>
        <w:t>27</w:t>
      </w:r>
      <w:r w:rsidRPr="00C878D6">
        <w:t>(8), 452–461. https://doi.org/10.1016/j.tree.2012.05.001</w:t>
      </w:r>
    </w:p>
    <w:p w14:paraId="6045DFFE" w14:textId="77777777" w:rsidR="00C878D6" w:rsidRPr="00C878D6" w:rsidRDefault="00C878D6" w:rsidP="00C878D6">
      <w:pPr>
        <w:pStyle w:val="Bibliography"/>
      </w:pPr>
      <w:r w:rsidRPr="00C878D6">
        <w:t xml:space="preserve">Wong, B. B. M., &amp; </w:t>
      </w:r>
      <w:proofErr w:type="spellStart"/>
      <w:r w:rsidRPr="00C878D6">
        <w:t>Candolin</w:t>
      </w:r>
      <w:proofErr w:type="spellEnd"/>
      <w:r w:rsidRPr="00C878D6">
        <w:t xml:space="preserve">, U. (2015). Behavioral responses to changing environments. </w:t>
      </w:r>
      <w:r w:rsidRPr="00C878D6">
        <w:rPr>
          <w:i/>
          <w:iCs/>
        </w:rPr>
        <w:t>Behavioral Ecology</w:t>
      </w:r>
      <w:r w:rsidRPr="00C878D6">
        <w:t xml:space="preserve">, </w:t>
      </w:r>
      <w:r w:rsidRPr="00C878D6">
        <w:rPr>
          <w:i/>
          <w:iCs/>
        </w:rPr>
        <w:t>26</w:t>
      </w:r>
      <w:r w:rsidRPr="00C878D6">
        <w:t>(3), 665–673. https://doi.org/10.1093/beheco/aru183</w:t>
      </w:r>
    </w:p>
    <w:p w14:paraId="16B2F76A" w14:textId="4C55EEB2" w:rsidR="00696890" w:rsidRDefault="00280026">
      <w:pPr>
        <w:spacing w:before="240" w:line="480" w:lineRule="auto"/>
      </w:pPr>
      <w:r>
        <w:fldChar w:fldCharType="end"/>
      </w:r>
    </w:p>
    <w:sectPr w:rsidR="00696890" w:rsidSect="00BA75EF">
      <w:footerReference w:type="even" r:id="rId18"/>
      <w:footerReference w:type="default" r:id="rId19"/>
      <w:pgSz w:w="12240" w:h="15840"/>
      <w:pgMar w:top="1800" w:right="1800" w:bottom="1800" w:left="180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ina Lamka" w:date="2025-02-03T10:28:00Z" w:initials="GL">
    <w:p w14:paraId="154B20BC" w14:textId="77777777" w:rsidR="005362FC" w:rsidRDefault="005362FC" w:rsidP="005362FC">
      <w:r>
        <w:rPr>
          <w:rStyle w:val="CommentReference"/>
        </w:rPr>
        <w:annotationRef/>
      </w:r>
      <w:r>
        <w:rPr>
          <w:color w:val="000000"/>
          <w:sz w:val="20"/>
          <w:szCs w:val="20"/>
        </w:rPr>
        <w:t xml:space="preserve">75 words, </w:t>
      </w:r>
    </w:p>
  </w:comment>
  <w:comment w:id="1" w:author="Gina Lamka" w:date="2025-02-03T09:11:00Z" w:initials="GL">
    <w:p w14:paraId="716EA312" w14:textId="511F2554" w:rsidR="00BA75EF" w:rsidRDefault="00BA75EF" w:rsidP="00BA75EF">
      <w:r>
        <w:rPr>
          <w:rStyle w:val="CommentReference"/>
        </w:rPr>
        <w:annotationRef/>
      </w:r>
      <w:r>
        <w:rPr>
          <w:color w:val="000000"/>
          <w:sz w:val="20"/>
          <w:szCs w:val="20"/>
        </w:rPr>
        <w:t>Need a anonymous version!!</w:t>
      </w:r>
    </w:p>
  </w:comment>
  <w:comment w:id="2" w:author="Gina Lamka" w:date="2025-02-03T09:12:00Z" w:initials="GL">
    <w:p w14:paraId="571BCD1C" w14:textId="77777777" w:rsidR="008213E8" w:rsidRDefault="008213E8" w:rsidP="008213E8">
      <w:r>
        <w:rPr>
          <w:rStyle w:val="CommentReference"/>
        </w:rPr>
        <w:annotationRef/>
      </w:r>
      <w:r>
        <w:rPr>
          <w:color w:val="000000"/>
          <w:sz w:val="20"/>
          <w:szCs w:val="20"/>
        </w:rPr>
        <w:t xml:space="preserve">Order: </w:t>
      </w:r>
    </w:p>
    <w:p w14:paraId="60989079" w14:textId="77777777" w:rsidR="008213E8" w:rsidRDefault="008213E8" w:rsidP="008213E8">
      <w:r>
        <w:rPr>
          <w:color w:val="000000"/>
          <w:sz w:val="20"/>
          <w:szCs w:val="20"/>
        </w:rPr>
        <w:t>Lay summary</w:t>
      </w:r>
    </w:p>
    <w:p w14:paraId="57EB61F9" w14:textId="77777777" w:rsidR="008213E8" w:rsidRDefault="008213E8" w:rsidP="008213E8">
      <w:r>
        <w:rPr>
          <w:color w:val="000000"/>
          <w:sz w:val="20"/>
          <w:szCs w:val="20"/>
        </w:rPr>
        <w:t>Title and abstract</w:t>
      </w:r>
    </w:p>
    <w:p w14:paraId="7C1A7C7F" w14:textId="77777777" w:rsidR="008213E8" w:rsidRDefault="008213E8" w:rsidP="008213E8">
      <w:r>
        <w:rPr>
          <w:color w:val="000000"/>
          <w:sz w:val="20"/>
          <w:szCs w:val="20"/>
        </w:rPr>
        <w:t>Text</w:t>
      </w:r>
    </w:p>
    <w:p w14:paraId="1F271BAF" w14:textId="77777777" w:rsidR="008213E8" w:rsidRDefault="008213E8" w:rsidP="008213E8">
      <w:r>
        <w:rPr>
          <w:color w:val="000000"/>
          <w:sz w:val="20"/>
          <w:szCs w:val="20"/>
        </w:rPr>
        <w:t>References</w:t>
      </w:r>
    </w:p>
    <w:p w14:paraId="3A5DD2AE" w14:textId="77777777" w:rsidR="008213E8" w:rsidRDefault="008213E8" w:rsidP="008213E8">
      <w:r>
        <w:rPr>
          <w:color w:val="000000"/>
          <w:sz w:val="20"/>
          <w:szCs w:val="20"/>
        </w:rPr>
        <w:t>Figure legends</w:t>
      </w:r>
    </w:p>
    <w:p w14:paraId="3C682957" w14:textId="77777777" w:rsidR="008213E8" w:rsidRDefault="008213E8" w:rsidP="008213E8">
      <w:r>
        <w:rPr>
          <w:color w:val="000000"/>
          <w:sz w:val="20"/>
          <w:szCs w:val="20"/>
        </w:rPr>
        <w:t>Tables and table legends</w:t>
      </w:r>
    </w:p>
    <w:p w14:paraId="0306B711" w14:textId="77777777" w:rsidR="008213E8" w:rsidRDefault="008213E8" w:rsidP="008213E8">
      <w:r>
        <w:rPr>
          <w:color w:val="000000"/>
          <w:sz w:val="20"/>
          <w:szCs w:val="20"/>
        </w:rPr>
        <w:t>Figures</w:t>
      </w:r>
    </w:p>
    <w:p w14:paraId="699EFB24" w14:textId="77777777" w:rsidR="008213E8" w:rsidRDefault="008213E8" w:rsidP="008213E8">
      <w:r>
        <w:rPr>
          <w:color w:val="000000"/>
          <w:sz w:val="20"/>
          <w:szCs w:val="20"/>
        </w:rPr>
        <w:t>(Can put figures throughout)</w:t>
      </w:r>
    </w:p>
  </w:comment>
  <w:comment w:id="6" w:author="Gina Lamka" w:date="2025-02-03T09:18:00Z" w:initials="GL">
    <w:p w14:paraId="4AC9F0E8" w14:textId="77777777" w:rsidR="008213E8" w:rsidRDefault="008213E8" w:rsidP="008213E8">
      <w:r>
        <w:rPr>
          <w:rStyle w:val="CommentReference"/>
        </w:rPr>
        <w:annotationRef/>
      </w:r>
      <w:r>
        <w:rPr>
          <w:color w:val="000000"/>
          <w:sz w:val="20"/>
          <w:szCs w:val="20"/>
        </w:rPr>
        <w:t>Start on own page</w:t>
      </w:r>
    </w:p>
  </w:comment>
  <w:comment w:id="7" w:author="Gina Lamka" w:date="2025-01-30T21:48:00Z" w:initials="">
    <w:p w14:paraId="32D0530E" w14:textId="70514C91" w:rsidR="00696890" w:rsidRDefault="00000000">
      <w:pPr>
        <w:widowControl w:val="0"/>
        <w:pBdr>
          <w:top w:val="nil"/>
          <w:left w:val="nil"/>
          <w:bottom w:val="nil"/>
          <w:right w:val="nil"/>
          <w:between w:val="nil"/>
        </w:pBdr>
        <w:spacing w:line="240" w:lineRule="auto"/>
        <w:rPr>
          <w:color w:val="000000"/>
        </w:rPr>
      </w:pPr>
      <w:r>
        <w:rPr>
          <w:color w:val="000000"/>
        </w:rPr>
        <w:t>Jess suggested adding # breeding pairs, number of times those pairs were used, and how many offspring from each family were tested</w:t>
      </w:r>
    </w:p>
  </w:comment>
  <w:comment w:id="8" w:author="Gina Lamka" w:date="2025-01-30T21:52:00Z" w:initials="">
    <w:p w14:paraId="7D0EFCED" w14:textId="77777777" w:rsidR="00696890" w:rsidRDefault="00000000">
      <w:pPr>
        <w:widowControl w:val="0"/>
        <w:pBdr>
          <w:top w:val="nil"/>
          <w:left w:val="nil"/>
          <w:bottom w:val="nil"/>
          <w:right w:val="nil"/>
          <w:between w:val="nil"/>
        </w:pBdr>
        <w:spacing w:line="240" w:lineRule="auto"/>
        <w:rPr>
          <w:color w:val="000000"/>
        </w:rPr>
      </w:pPr>
      <w:r>
        <w:rPr>
          <w:color w:val="000000"/>
        </w:rPr>
        <w:t>jess said: I know you have Table 1 showing a breakdown of sample sizes at each timepoints, but narratively somewhere in the methods you could potentially include a bit of information about initial starting numbers of individuals tested and how many died in each treatment during the experiment, and how you treated those individuals statistically (exclude? include?). How many tests had to be removed for other reasons? Sample size information would also be useful in the results figure legends or on graphs, or if too messy/busy perhaps directing the reader to Table 1 for sample size info in the legend.</w:t>
      </w:r>
    </w:p>
  </w:comment>
  <w:comment w:id="14" w:author="Gina Lamka" w:date="2025-01-30T23:01:00Z" w:initials="">
    <w:p w14:paraId="3CB6159C" w14:textId="77777777" w:rsidR="00696890" w:rsidRDefault="00000000">
      <w:pPr>
        <w:widowControl w:val="0"/>
        <w:pBdr>
          <w:top w:val="nil"/>
          <w:left w:val="nil"/>
          <w:bottom w:val="nil"/>
          <w:right w:val="nil"/>
          <w:between w:val="nil"/>
        </w:pBdr>
        <w:spacing w:line="240" w:lineRule="auto"/>
        <w:rPr>
          <w:color w:val="000000"/>
        </w:rPr>
      </w:pPr>
      <w:r>
        <w:rPr>
          <w:color w:val="000000"/>
        </w:rPr>
        <w:t>jess said: Anecdotally, did you see a lot of jerky abnormal behaviors in these trials that you think were subtantial enough to potentially generate treatment-level significant differences in activity? If so, honestly that is a major result in it’s own right that should be quantified and discussed.</w:t>
      </w:r>
    </w:p>
  </w:comment>
  <w:comment w:id="12" w:author="Gina Lamka" w:date="2024-09-10T20:53:00Z" w:initials="">
    <w:p w14:paraId="3067CC27" w14:textId="77777777" w:rsidR="00696890" w:rsidRDefault="00000000">
      <w:pPr>
        <w:widowControl w:val="0"/>
        <w:pBdr>
          <w:top w:val="nil"/>
          <w:left w:val="nil"/>
          <w:bottom w:val="nil"/>
          <w:right w:val="nil"/>
          <w:between w:val="nil"/>
        </w:pBdr>
        <w:spacing w:line="240" w:lineRule="auto"/>
        <w:rPr>
          <w:color w:val="000000"/>
        </w:rPr>
      </w:pPr>
      <w:r>
        <w:rPr>
          <w:color w:val="000000"/>
        </w:rPr>
        <w:t>actually, we may be able to look into this by comparing the mobility data with the total distance traveled (with arena size as a covariate) and the mean meander (this shows left/right swimming) to potentially support this claim. I'm going to think on this more before I mess with it too much..</w:t>
      </w:r>
    </w:p>
    <w:p w14:paraId="190FBCC7" w14:textId="77777777" w:rsidR="00696890" w:rsidRDefault="00000000">
      <w:pPr>
        <w:widowControl w:val="0"/>
        <w:pBdr>
          <w:top w:val="nil"/>
          <w:left w:val="nil"/>
          <w:bottom w:val="nil"/>
          <w:right w:val="nil"/>
          <w:between w:val="nil"/>
        </w:pBdr>
        <w:spacing w:line="240" w:lineRule="auto"/>
        <w:rPr>
          <w:color w:val="000000"/>
        </w:rPr>
      </w:pPr>
      <w:r>
        <w:rPr>
          <w:color w:val="000000"/>
        </w:rPr>
        <w:t>what I'm trying to get at here is that BMAA is highly linked with movement/mobility problems in the lit, which could potentially explain how the high treatment set off more pixels when moving (aka highest activity levels).</w:t>
      </w:r>
    </w:p>
  </w:comment>
  <w:comment w:id="13" w:author="Ally Swank" w:date="2025-01-13T22:59:00Z" w:initials="">
    <w:p w14:paraId="0BC9D226" w14:textId="77777777" w:rsidR="00696890" w:rsidRDefault="00000000">
      <w:pPr>
        <w:widowControl w:val="0"/>
        <w:pBdr>
          <w:top w:val="nil"/>
          <w:left w:val="nil"/>
          <w:bottom w:val="nil"/>
          <w:right w:val="nil"/>
          <w:between w:val="nil"/>
        </w:pBdr>
        <w:spacing w:line="240" w:lineRule="auto"/>
        <w:rPr>
          <w:color w:val="000000"/>
        </w:rPr>
      </w:pPr>
      <w:r>
        <w:rPr>
          <w:color w:val="000000"/>
        </w:rPr>
        <w:t>if you never figured out how to include this in analysis, i think it would be worth including this potential explanation in text</w:t>
      </w:r>
    </w:p>
  </w:comment>
  <w:comment w:id="17" w:author="Gina Lamka" w:date="2025-01-30T23:04:00Z" w:initials="">
    <w:p w14:paraId="588FA397" w14:textId="77777777" w:rsidR="00696890" w:rsidRDefault="00000000">
      <w:pPr>
        <w:widowControl w:val="0"/>
        <w:pBdr>
          <w:top w:val="nil"/>
          <w:left w:val="nil"/>
          <w:bottom w:val="nil"/>
          <w:right w:val="nil"/>
          <w:between w:val="nil"/>
        </w:pBdr>
        <w:spacing w:line="240" w:lineRule="auto"/>
        <w:rPr>
          <w:color w:val="000000"/>
        </w:rPr>
      </w:pPr>
      <w:r>
        <w:rPr>
          <w:color w:val="000000"/>
        </w:rPr>
        <w:t>Jess said: Wondering if this needs to be (very briefly) mentioned in methods—of the fish you tested, how many died in each treatment and how many tests had to be removed for other reasons? Incidentally, what were the software issues? (‘software issues’ are mentioned in multiple places which makes it seem like an important thing that you think impacted the integrity of the work—if so, perhaps the issues warrant more clarification)</w:t>
      </w:r>
    </w:p>
  </w:comment>
  <w:comment w:id="15" w:author="Kelsey McCune" w:date="2025-01-16T15:19:00Z" w:initials="">
    <w:p w14:paraId="1983C301" w14:textId="77777777" w:rsidR="00696890" w:rsidRDefault="00000000">
      <w:pPr>
        <w:widowControl w:val="0"/>
        <w:pBdr>
          <w:top w:val="nil"/>
          <w:left w:val="nil"/>
          <w:bottom w:val="nil"/>
          <w:right w:val="nil"/>
          <w:between w:val="nil"/>
        </w:pBdr>
        <w:spacing w:line="240" w:lineRule="auto"/>
        <w:rPr>
          <w:color w:val="000000"/>
        </w:rPr>
      </w:pPr>
      <w:r>
        <w:rPr>
          <w:color w:val="000000"/>
        </w:rPr>
        <w:t>Unless this resulted in removal of a significant number of assays, I"m not sure its necessary/relevant.</w:t>
      </w:r>
    </w:p>
  </w:comment>
  <w:comment w:id="19" w:author="Gina Lamka" w:date="2025-01-11T17:07:00Z" w:initials="">
    <w:p w14:paraId="27C30860" w14:textId="77777777" w:rsidR="00696890" w:rsidRDefault="00000000">
      <w:pPr>
        <w:widowControl w:val="0"/>
        <w:pBdr>
          <w:top w:val="nil"/>
          <w:left w:val="nil"/>
          <w:bottom w:val="nil"/>
          <w:right w:val="nil"/>
          <w:between w:val="nil"/>
        </w:pBdr>
        <w:spacing w:line="240" w:lineRule="auto"/>
        <w:rPr>
          <w:color w:val="000000"/>
        </w:rPr>
      </w:pPr>
      <w:r>
        <w:rPr>
          <w:color w:val="000000"/>
        </w:rPr>
        <w:t>this will be updated after content is finalized</w:t>
      </w:r>
    </w:p>
  </w:comment>
  <w:comment w:id="20" w:author="Gina Lamka" w:date="2025-02-03T09:19:00Z" w:initials="GL">
    <w:p w14:paraId="24719514" w14:textId="77777777" w:rsidR="008213E8" w:rsidRDefault="008213E8" w:rsidP="008213E8">
      <w:r>
        <w:rPr>
          <w:rStyle w:val="CommentReference"/>
        </w:rPr>
        <w:annotationRef/>
      </w:r>
      <w:r>
        <w:rPr>
          <w:color w:val="2A2A2A"/>
          <w:sz w:val="20"/>
          <w:szCs w:val="20"/>
          <w:highlight w:val="white"/>
        </w:rPr>
        <w:t xml:space="preserve">name-year citation style from Scientific Style and Format: The CSE Manual for Authors, Editors, and Publishers (9th ed.) </w:t>
      </w:r>
    </w:p>
  </w:comment>
  <w:comment w:id="21" w:author="Gina Lamka" w:date="2025-02-03T09:21:00Z" w:initials="GL">
    <w:p w14:paraId="7B20FBD3" w14:textId="77777777" w:rsidR="008213E8" w:rsidRDefault="008213E8" w:rsidP="008213E8">
      <w:r>
        <w:rPr>
          <w:rStyle w:val="CommentReference"/>
        </w:rPr>
        <w:annotationRef/>
      </w:r>
      <w:r>
        <w:rPr>
          <w:color w:val="000000"/>
          <w:sz w:val="20"/>
          <w:szCs w:val="20"/>
        </w:rPr>
        <w:t xml:space="preserve">Alphabetically on separate  sheet, double spaced and unnumbered. </w:t>
      </w:r>
    </w:p>
    <w:p w14:paraId="3B69D8CB" w14:textId="77777777" w:rsidR="008213E8" w:rsidRDefault="008213E8" w:rsidP="008213E8"/>
    <w:p w14:paraId="6D60840B" w14:textId="77777777" w:rsidR="008213E8" w:rsidRDefault="008213E8" w:rsidP="008213E8">
      <w:r>
        <w:rPr>
          <w:color w:val="000000"/>
          <w:sz w:val="20"/>
          <w:szCs w:val="20"/>
        </w:rPr>
        <w:t>Order in parentheses is chronological and then alphabetical.</w:t>
      </w:r>
    </w:p>
  </w:comment>
  <w:comment w:id="22" w:author="Gina Lamka" w:date="2025-02-03T09:21:00Z" w:initials="GL">
    <w:p w14:paraId="36CFCE6A" w14:textId="77777777" w:rsidR="008213E8" w:rsidRDefault="008213E8" w:rsidP="008213E8">
      <w:r>
        <w:rPr>
          <w:rStyle w:val="CommentReference"/>
        </w:rPr>
        <w:annotationRef/>
      </w:r>
      <w:r>
        <w:rPr>
          <w:color w:val="2A2A2A"/>
          <w:sz w:val="20"/>
          <w:szCs w:val="20"/>
          <w:highlight w:val="white"/>
        </w:rPr>
        <w:t>Journal article</w:t>
      </w:r>
    </w:p>
    <w:p w14:paraId="63361226" w14:textId="77777777" w:rsidR="008213E8" w:rsidRDefault="008213E8" w:rsidP="008213E8">
      <w:r>
        <w:rPr>
          <w:color w:val="2A2A2A"/>
          <w:sz w:val="20"/>
          <w:szCs w:val="20"/>
          <w:highlight w:val="white"/>
        </w:rPr>
        <w:t>Smart N, Fang ZY, Marwick TH. 2003. A practical guide to exercise training for heart failure patients. J Card Fail. 9(1):49–52. https://doi.org/10.1093/nar/gkab107. </w:t>
      </w:r>
    </w:p>
  </w:comment>
  <w:comment w:id="23" w:author="Gina Lamka" w:date="2025-02-03T10:31:00Z" w:initials="GL">
    <w:p w14:paraId="35897772" w14:textId="77777777" w:rsidR="005D709E" w:rsidRDefault="005D709E" w:rsidP="005D709E">
      <w:r>
        <w:rPr>
          <w:rStyle w:val="CommentReference"/>
        </w:rPr>
        <w:annotationRef/>
      </w:r>
      <w:r>
        <w:rPr>
          <w:color w:val="000000"/>
          <w:sz w:val="20"/>
          <w:szCs w:val="20"/>
        </w:rPr>
        <w:t>Add dataset DOI to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4B20BC" w15:done="0"/>
  <w15:commentEx w15:paraId="716EA312" w15:done="0"/>
  <w15:commentEx w15:paraId="699EFB24" w15:done="0"/>
  <w15:commentEx w15:paraId="4AC9F0E8" w15:done="0"/>
  <w15:commentEx w15:paraId="32D0530E" w15:done="0"/>
  <w15:commentEx w15:paraId="7D0EFCED" w15:done="0"/>
  <w15:commentEx w15:paraId="3CB6159C" w15:done="0"/>
  <w15:commentEx w15:paraId="190FBCC7" w15:done="0"/>
  <w15:commentEx w15:paraId="0BC9D226" w15:done="0"/>
  <w15:commentEx w15:paraId="588FA397" w15:done="0"/>
  <w15:commentEx w15:paraId="1983C301" w15:done="0"/>
  <w15:commentEx w15:paraId="27C30860" w15:done="0"/>
  <w15:commentEx w15:paraId="24719514" w15:paraIdParent="27C30860" w15:done="0"/>
  <w15:commentEx w15:paraId="6D60840B" w15:paraIdParent="27C30860" w15:done="0"/>
  <w15:commentEx w15:paraId="63361226" w15:paraIdParent="27C30860" w15:done="0"/>
  <w15:commentEx w15:paraId="358977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1B14D1" w16cex:dateUtc="2025-02-03T16:28:00Z"/>
  <w16cex:commentExtensible w16cex:durableId="270DE1A1" w16cex:dateUtc="2025-02-03T15:11:00Z"/>
  <w16cex:commentExtensible w16cex:durableId="7A69729B" w16cex:dateUtc="2025-02-03T15:12:00Z"/>
  <w16cex:commentExtensible w16cex:durableId="415C4989" w16cex:dateUtc="2025-02-03T15:18:00Z"/>
  <w16cex:commentExtensible w16cex:durableId="5F255926" w16cex:dateUtc="2025-02-03T15:19:00Z"/>
  <w16cex:commentExtensible w16cex:durableId="7C67E573" w16cex:dateUtc="2025-02-03T15:21:00Z"/>
  <w16cex:commentExtensible w16cex:durableId="7C563958" w16cex:dateUtc="2025-02-03T15:21:00Z"/>
  <w16cex:commentExtensible w16cex:durableId="5EC497A0" w16cex:dateUtc="2025-02-0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4B20BC" w16cid:durableId="051B14D1"/>
  <w16cid:commentId w16cid:paraId="716EA312" w16cid:durableId="270DE1A1"/>
  <w16cid:commentId w16cid:paraId="699EFB24" w16cid:durableId="7A69729B"/>
  <w16cid:commentId w16cid:paraId="4AC9F0E8" w16cid:durableId="415C4989"/>
  <w16cid:commentId w16cid:paraId="32D0530E" w16cid:durableId="21C89E56"/>
  <w16cid:commentId w16cid:paraId="7D0EFCED" w16cid:durableId="20DEEE03"/>
  <w16cid:commentId w16cid:paraId="3CB6159C" w16cid:durableId="54BBFCC6"/>
  <w16cid:commentId w16cid:paraId="190FBCC7" w16cid:durableId="0C329031"/>
  <w16cid:commentId w16cid:paraId="0BC9D226" w16cid:durableId="5F07ACEF"/>
  <w16cid:commentId w16cid:paraId="588FA397" w16cid:durableId="6C3A3353"/>
  <w16cid:commentId w16cid:paraId="1983C301" w16cid:durableId="401D06EC"/>
  <w16cid:commentId w16cid:paraId="27C30860" w16cid:durableId="5F659EB5"/>
  <w16cid:commentId w16cid:paraId="24719514" w16cid:durableId="5F255926"/>
  <w16cid:commentId w16cid:paraId="6D60840B" w16cid:durableId="7C67E573"/>
  <w16cid:commentId w16cid:paraId="63361226" w16cid:durableId="7C563958"/>
  <w16cid:commentId w16cid:paraId="35897772" w16cid:durableId="5EC497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849D1" w14:textId="77777777" w:rsidR="00600472" w:rsidRDefault="00600472" w:rsidP="00BA75EF">
      <w:pPr>
        <w:spacing w:line="240" w:lineRule="auto"/>
      </w:pPr>
      <w:r>
        <w:separator/>
      </w:r>
    </w:p>
  </w:endnote>
  <w:endnote w:type="continuationSeparator" w:id="0">
    <w:p w14:paraId="49FFC7AC" w14:textId="77777777" w:rsidR="00600472" w:rsidRDefault="00600472" w:rsidP="00BA7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EBFD93D5-4516-6C4E-8046-C8A7F2CAB7F6}"/>
    <w:embedBold r:id="rId2" w:fontKey="{AC664073-E568-F24D-88CE-C37DEBCE590E}"/>
    <w:embedItalic r:id="rId3" w:fontKey="{DE8C8360-A2E4-D742-9A61-7B6B596E300F}"/>
  </w:font>
  <w:font w:name="Times New Roman">
    <w:panose1 w:val="02020603050405020304"/>
    <w:charset w:val="00"/>
    <w:family w:val="roman"/>
    <w:pitch w:val="variable"/>
    <w:sig w:usb0="E0002EFF" w:usb1="C000785B" w:usb2="00000009" w:usb3="00000000" w:csb0="000001FF" w:csb1="00000000"/>
    <w:embedRegular r:id="rId4" w:fontKey="{BE55A377-636E-654C-867A-EE075C5F472C}"/>
    <w:embedBold r:id="rId5" w:fontKey="{24F3284B-9D9A-5A43-B022-FDBB812B7BF8}"/>
  </w:font>
  <w:font w:name="Cambria Math">
    <w:panose1 w:val="02040503050406030204"/>
    <w:charset w:val="00"/>
    <w:family w:val="roman"/>
    <w:pitch w:val="variable"/>
    <w:sig w:usb0="E00002FF" w:usb1="420024FF" w:usb2="00000000" w:usb3="00000000" w:csb0="0000019F" w:csb1="00000000"/>
    <w:embedRegular r:id="rId6" w:fontKey="{A4FD524A-6144-C14F-BED5-95DA30B6E3CA}"/>
  </w:font>
  <w:font w:name="Calibri">
    <w:panose1 w:val="020F0502020204030204"/>
    <w:charset w:val="00"/>
    <w:family w:val="swiss"/>
    <w:pitch w:val="variable"/>
    <w:sig w:usb0="E4002EFF" w:usb1="C200247B" w:usb2="00000009" w:usb3="00000000" w:csb0="000001FF" w:csb1="00000000"/>
    <w:embedRegular r:id="rId7" w:fontKey="{BF2EE9E4-3E09-0045-9F9B-F65F58514EED}"/>
  </w:font>
  <w:font w:name="Cambria">
    <w:panose1 w:val="02040503050406030204"/>
    <w:charset w:val="00"/>
    <w:family w:val="roman"/>
    <w:pitch w:val="variable"/>
    <w:sig w:usb0="E00006FF" w:usb1="420024FF" w:usb2="02000000" w:usb3="00000000" w:csb0="0000019F" w:csb1="00000000"/>
    <w:embedRegular r:id="rId8" w:fontKey="{C36199E6-781C-F349-915F-733D186C1C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83688390"/>
      <w:docPartObj>
        <w:docPartGallery w:val="Page Numbers (Bottom of Page)"/>
        <w:docPartUnique/>
      </w:docPartObj>
    </w:sdtPr>
    <w:sdtContent>
      <w:p w14:paraId="00013726" w14:textId="1A4827DC"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96B096" w14:textId="77777777" w:rsidR="00BA75EF" w:rsidRDefault="00BA75EF" w:rsidP="00BA75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8432848"/>
      <w:docPartObj>
        <w:docPartGallery w:val="Page Numbers (Bottom of Page)"/>
        <w:docPartUnique/>
      </w:docPartObj>
    </w:sdtPr>
    <w:sdtContent>
      <w:p w14:paraId="4221103D" w14:textId="2D00FF27"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58521" w14:textId="77777777" w:rsidR="00BA75EF" w:rsidRDefault="00BA75EF" w:rsidP="00BA75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E75002" w14:textId="77777777" w:rsidR="00600472" w:rsidRDefault="00600472" w:rsidP="00BA75EF">
      <w:pPr>
        <w:spacing w:line="240" w:lineRule="auto"/>
      </w:pPr>
      <w:r>
        <w:separator/>
      </w:r>
    </w:p>
  </w:footnote>
  <w:footnote w:type="continuationSeparator" w:id="0">
    <w:p w14:paraId="271959F1" w14:textId="77777777" w:rsidR="00600472" w:rsidRDefault="00600472" w:rsidP="00BA75EF">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na Lamka">
    <w15:presenceInfo w15:providerId="AD" w15:userId="S::gfl0003@auburn.edu::0aca0fc3-0e9a-4da2-a023-68763baebc15"/>
  </w15:person>
  <w15:person w15:author="Kelsey McCune">
    <w15:presenceInfo w15:providerId="None" w15:userId="Kelsey McC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T538H588D968A689"/>
    <w:docVar w:name="paperpile-doc-name" w:val="Lamkaetal_Personality_ms.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696890"/>
    <w:rsid w:val="000718F0"/>
    <w:rsid w:val="000834AC"/>
    <w:rsid w:val="000B7CCA"/>
    <w:rsid w:val="000C2858"/>
    <w:rsid w:val="00257E1E"/>
    <w:rsid w:val="00262C5C"/>
    <w:rsid w:val="00266683"/>
    <w:rsid w:val="00280026"/>
    <w:rsid w:val="002B015F"/>
    <w:rsid w:val="002B1883"/>
    <w:rsid w:val="002E0E29"/>
    <w:rsid w:val="003F06EF"/>
    <w:rsid w:val="00423E98"/>
    <w:rsid w:val="00431582"/>
    <w:rsid w:val="004D54EF"/>
    <w:rsid w:val="005025D1"/>
    <w:rsid w:val="00514FF5"/>
    <w:rsid w:val="005354DC"/>
    <w:rsid w:val="005362FC"/>
    <w:rsid w:val="005922BB"/>
    <w:rsid w:val="005D709E"/>
    <w:rsid w:val="00600472"/>
    <w:rsid w:val="00696890"/>
    <w:rsid w:val="006E5154"/>
    <w:rsid w:val="007414CA"/>
    <w:rsid w:val="00770563"/>
    <w:rsid w:val="007A1D08"/>
    <w:rsid w:val="007B7D82"/>
    <w:rsid w:val="008213E8"/>
    <w:rsid w:val="00833D3E"/>
    <w:rsid w:val="00887710"/>
    <w:rsid w:val="008F1F38"/>
    <w:rsid w:val="00931966"/>
    <w:rsid w:val="009709AF"/>
    <w:rsid w:val="009E3D72"/>
    <w:rsid w:val="00A824AB"/>
    <w:rsid w:val="00AB7223"/>
    <w:rsid w:val="00AC647D"/>
    <w:rsid w:val="00B22BA2"/>
    <w:rsid w:val="00B2747E"/>
    <w:rsid w:val="00B621BC"/>
    <w:rsid w:val="00B720DF"/>
    <w:rsid w:val="00BA75EF"/>
    <w:rsid w:val="00BD5A87"/>
    <w:rsid w:val="00C35A96"/>
    <w:rsid w:val="00C43C0E"/>
    <w:rsid w:val="00C878D6"/>
    <w:rsid w:val="00CC0B1C"/>
    <w:rsid w:val="00CE5DE7"/>
    <w:rsid w:val="00D01FFB"/>
    <w:rsid w:val="00D46037"/>
    <w:rsid w:val="00DA0179"/>
    <w:rsid w:val="00E21362"/>
    <w:rsid w:val="00E72DCA"/>
    <w:rsid w:val="00E925F4"/>
    <w:rsid w:val="00EA3E5B"/>
    <w:rsid w:val="00EB1560"/>
    <w:rsid w:val="00FD0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8E30"/>
  <w15:docId w15:val="{93ED8D9D-497F-814F-B77F-5B777F12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BA75EF"/>
    <w:pPr>
      <w:tabs>
        <w:tab w:val="center" w:pos="4680"/>
        <w:tab w:val="right" w:pos="9360"/>
      </w:tabs>
      <w:spacing w:line="240" w:lineRule="auto"/>
    </w:pPr>
  </w:style>
  <w:style w:type="character" w:customStyle="1" w:styleId="FooterChar">
    <w:name w:val="Footer Char"/>
    <w:basedOn w:val="DefaultParagraphFont"/>
    <w:link w:val="Footer"/>
    <w:uiPriority w:val="99"/>
    <w:rsid w:val="00BA75EF"/>
  </w:style>
  <w:style w:type="character" w:styleId="PageNumber">
    <w:name w:val="page number"/>
    <w:basedOn w:val="DefaultParagraphFont"/>
    <w:uiPriority w:val="99"/>
    <w:semiHidden/>
    <w:unhideWhenUsed/>
    <w:rsid w:val="00BA75EF"/>
  </w:style>
  <w:style w:type="character" w:styleId="LineNumber">
    <w:name w:val="line number"/>
    <w:basedOn w:val="DefaultParagraphFont"/>
    <w:uiPriority w:val="99"/>
    <w:semiHidden/>
    <w:unhideWhenUsed/>
    <w:rsid w:val="00BA75EF"/>
  </w:style>
  <w:style w:type="paragraph" w:styleId="CommentSubject">
    <w:name w:val="annotation subject"/>
    <w:basedOn w:val="CommentText"/>
    <w:next w:val="CommentText"/>
    <w:link w:val="CommentSubjectChar"/>
    <w:uiPriority w:val="99"/>
    <w:semiHidden/>
    <w:unhideWhenUsed/>
    <w:rsid w:val="00BA75EF"/>
    <w:rPr>
      <w:b/>
      <w:bCs/>
    </w:rPr>
  </w:style>
  <w:style w:type="character" w:customStyle="1" w:styleId="CommentSubjectChar">
    <w:name w:val="Comment Subject Char"/>
    <w:basedOn w:val="CommentTextChar"/>
    <w:link w:val="CommentSubject"/>
    <w:uiPriority w:val="99"/>
    <w:semiHidden/>
    <w:rsid w:val="00BA75EF"/>
    <w:rPr>
      <w:b/>
      <w:bCs/>
      <w:sz w:val="20"/>
      <w:szCs w:val="20"/>
    </w:rPr>
  </w:style>
  <w:style w:type="table" w:styleId="TableGrid">
    <w:name w:val="Table Grid"/>
    <w:basedOn w:val="TableNormal"/>
    <w:uiPriority w:val="39"/>
    <w:rsid w:val="008877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8771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431582"/>
    <w:pPr>
      <w:spacing w:line="240" w:lineRule="auto"/>
    </w:pPr>
    <w:rPr>
      <w:sz w:val="20"/>
      <w:szCs w:val="20"/>
    </w:rPr>
  </w:style>
  <w:style w:type="character" w:customStyle="1" w:styleId="EndnoteTextChar">
    <w:name w:val="Endnote Text Char"/>
    <w:basedOn w:val="DefaultParagraphFont"/>
    <w:link w:val="EndnoteText"/>
    <w:uiPriority w:val="99"/>
    <w:semiHidden/>
    <w:rsid w:val="00431582"/>
    <w:rPr>
      <w:sz w:val="20"/>
      <w:szCs w:val="20"/>
    </w:rPr>
  </w:style>
  <w:style w:type="character" w:styleId="EndnoteReference">
    <w:name w:val="endnote reference"/>
    <w:basedOn w:val="DefaultParagraphFont"/>
    <w:uiPriority w:val="99"/>
    <w:semiHidden/>
    <w:unhideWhenUsed/>
    <w:rsid w:val="00431582"/>
    <w:rPr>
      <w:vertAlign w:val="superscript"/>
    </w:rPr>
  </w:style>
  <w:style w:type="character" w:styleId="Hyperlink">
    <w:name w:val="Hyperlink"/>
    <w:basedOn w:val="DefaultParagraphFont"/>
    <w:uiPriority w:val="99"/>
    <w:unhideWhenUsed/>
    <w:rsid w:val="00514FF5"/>
    <w:rPr>
      <w:color w:val="0000FF" w:themeColor="hyperlink"/>
      <w:u w:val="single"/>
    </w:rPr>
  </w:style>
  <w:style w:type="character" w:styleId="UnresolvedMention">
    <w:name w:val="Unresolved Mention"/>
    <w:basedOn w:val="DefaultParagraphFont"/>
    <w:uiPriority w:val="99"/>
    <w:semiHidden/>
    <w:unhideWhenUsed/>
    <w:rsid w:val="00514FF5"/>
    <w:rPr>
      <w:color w:val="605E5C"/>
      <w:shd w:val="clear" w:color="auto" w:fill="E1DFDD"/>
    </w:rPr>
  </w:style>
  <w:style w:type="character" w:styleId="FollowedHyperlink">
    <w:name w:val="FollowedHyperlink"/>
    <w:basedOn w:val="DefaultParagraphFont"/>
    <w:uiPriority w:val="99"/>
    <w:semiHidden/>
    <w:unhideWhenUsed/>
    <w:rsid w:val="00514FF5"/>
    <w:rPr>
      <w:color w:val="800080" w:themeColor="followedHyperlink"/>
      <w:u w:val="single"/>
    </w:rPr>
  </w:style>
  <w:style w:type="paragraph" w:styleId="Bibliography">
    <w:name w:val="Bibliography"/>
    <w:basedOn w:val="Normal"/>
    <w:next w:val="Normal"/>
    <w:uiPriority w:val="37"/>
    <w:unhideWhenUsed/>
    <w:rsid w:val="00280026"/>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footer" Target="footer1.xm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jpg"/><Relationship Id="rId10" Type="http://schemas.microsoft.com/office/2018/08/relationships/commentsExtensible" Target="commentsExtensible.xml"/><Relationship Id="rId19" Type="http://schemas.openxmlformats.org/officeDocument/2006/relationships/footer" Target="footer2.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9C509-6CA2-1C49-AA69-579A720C2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34</Pages>
  <Words>29119</Words>
  <Characters>165981</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Kelsey McCune</cp:lastModifiedBy>
  <cp:revision>36</cp:revision>
  <dcterms:created xsi:type="dcterms:W3CDTF">2025-02-03T15:01:00Z</dcterms:created>
  <dcterms:modified xsi:type="dcterms:W3CDTF">2025-02-13T17:41:00Z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id="qZhQy4AE"/&gt;&lt;style id="http://www.zotero.org/styles/apa" locale="en-US" hasBibliography="1" bibliographyStyleHasBeenSet="1"/&gt;&lt;prefs&gt;&lt;pref name="fieldType" value="Field"/&gt;&lt;/prefs&gt;&lt;/data&gt;</vt:lpwstr>
  </property>
</Properties>
</file>